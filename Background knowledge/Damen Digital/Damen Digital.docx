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F16D3B9" w14:textId="5720ED87" w:rsidR="00362B21" w:rsidRPr="00DA582A" w:rsidRDefault="002B6F60" w:rsidP="00770DD3">
      <w:pPr>
        <w:jc w:val="center"/>
        <w:rPr>
          <w:rFonts w:cs="Arial"/>
          <w:lang w:val="en-GB"/>
        </w:rPr>
      </w:pPr>
      <w:bookmarkStart w:id="0" w:name="_GoBack"/>
      <w:bookmarkEnd w:id="0"/>
      <w:r w:rsidRPr="00DA582A">
        <w:rPr>
          <w:rFonts w:cs="Arial"/>
          <w:noProof/>
          <w:lang w:val="en-US"/>
        </w:rPr>
        <w:drawing>
          <wp:inline distT="0" distB="0" distL="0" distR="0" wp14:anchorId="2F16D545" wp14:editId="69B34C22">
            <wp:extent cx="5731510" cy="117983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men%20Shipyards%20Group.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1179830"/>
                    </a:xfrm>
                    <a:prstGeom prst="rect">
                      <a:avLst/>
                    </a:prstGeom>
                  </pic:spPr>
                </pic:pic>
              </a:graphicData>
            </a:graphic>
          </wp:inline>
        </w:drawing>
      </w:r>
    </w:p>
    <w:p w14:paraId="2F16D3BA" w14:textId="7B03D705" w:rsidR="00362B21" w:rsidRPr="00DA582A" w:rsidRDefault="00362B21">
      <w:pPr>
        <w:rPr>
          <w:rFonts w:cs="Arial"/>
          <w:lang w:val="en-GB"/>
        </w:rPr>
      </w:pPr>
    </w:p>
    <w:p w14:paraId="2F16D3BB" w14:textId="27C3BC4A" w:rsidR="002B6F60" w:rsidRPr="00DA582A" w:rsidRDefault="002B6F60">
      <w:pPr>
        <w:rPr>
          <w:rFonts w:cs="Arial"/>
          <w:lang w:val="en-GB"/>
        </w:rPr>
      </w:pPr>
    </w:p>
    <w:p w14:paraId="2F16D3BF" w14:textId="2AE28834" w:rsidR="00362B21" w:rsidRPr="00DA3CCB" w:rsidRDefault="00362B21">
      <w:pPr>
        <w:rPr>
          <w:rFonts w:cs="Arial"/>
          <w:lang w:val="en-GB"/>
        </w:rPr>
      </w:pPr>
    </w:p>
    <w:p w14:paraId="2F16D3C0" w14:textId="77777777" w:rsidR="00362B21" w:rsidRPr="00DA3CCB" w:rsidRDefault="00362B21">
      <w:pPr>
        <w:rPr>
          <w:rFonts w:cs="Arial"/>
          <w:lang w:val="en-GB"/>
        </w:rPr>
      </w:pPr>
    </w:p>
    <w:p w14:paraId="5CEBD6A5" w14:textId="5ED4CB9F" w:rsidR="00273F45" w:rsidRPr="00DA3CCB" w:rsidRDefault="00273F45">
      <w:pPr>
        <w:rPr>
          <w:rFonts w:cs="Arial"/>
          <w:lang w:val="en-GB"/>
        </w:rPr>
      </w:pPr>
    </w:p>
    <w:p w14:paraId="1BCE9271" w14:textId="51DBF9A9" w:rsidR="00273F45" w:rsidRPr="00DA3CCB" w:rsidRDefault="00460F26">
      <w:pPr>
        <w:rPr>
          <w:rFonts w:cs="Arial"/>
          <w:lang w:val="en-GB"/>
        </w:rPr>
      </w:pPr>
      <w:r>
        <w:rPr>
          <w:rFonts w:cs="Arial"/>
          <w:noProof/>
          <w:lang w:val="en-US"/>
        </w:rPr>
        <w:drawing>
          <wp:anchor distT="0" distB="0" distL="114300" distR="114300" simplePos="0" relativeHeight="251658240" behindDoc="0" locked="0" layoutInCell="1" allowOverlap="1" wp14:anchorId="7F05ADEB" wp14:editId="17EE154C">
            <wp:simplePos x="0" y="0"/>
            <wp:positionH relativeFrom="column">
              <wp:posOffset>0</wp:posOffset>
            </wp:positionH>
            <wp:positionV relativeFrom="paragraph">
              <wp:posOffset>0</wp:posOffset>
            </wp:positionV>
            <wp:extent cx="5663565" cy="295656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63565" cy="2956560"/>
                    </a:xfrm>
                    <a:prstGeom prst="rect">
                      <a:avLst/>
                    </a:prstGeom>
                    <a:noFill/>
                  </pic:spPr>
                </pic:pic>
              </a:graphicData>
            </a:graphic>
            <wp14:sizeRelH relativeFrom="page">
              <wp14:pctWidth>0</wp14:pctWidth>
            </wp14:sizeRelH>
            <wp14:sizeRelV relativeFrom="page">
              <wp14:pctHeight>0</wp14:pctHeight>
            </wp14:sizeRelV>
          </wp:anchor>
        </w:drawing>
      </w:r>
    </w:p>
    <w:p w14:paraId="587C9C1F" w14:textId="77777777" w:rsidR="00273F45" w:rsidRPr="00DA3CCB" w:rsidRDefault="00273F45">
      <w:pPr>
        <w:rPr>
          <w:rFonts w:cs="Arial"/>
          <w:lang w:val="en-GB"/>
        </w:rPr>
      </w:pPr>
    </w:p>
    <w:p w14:paraId="0A2A76CD" w14:textId="77777777" w:rsidR="00273F45" w:rsidRPr="00DA3CCB" w:rsidRDefault="00273F45">
      <w:pPr>
        <w:rPr>
          <w:rFonts w:cs="Arial"/>
          <w:lang w:val="en-GB"/>
        </w:rPr>
      </w:pPr>
    </w:p>
    <w:p w14:paraId="51BB10E1" w14:textId="77777777" w:rsidR="00273F45" w:rsidRPr="00DA3CCB" w:rsidRDefault="00273F45">
      <w:pPr>
        <w:rPr>
          <w:rFonts w:cs="Arial"/>
          <w:lang w:val="en-GB"/>
        </w:rPr>
      </w:pPr>
    </w:p>
    <w:p w14:paraId="1922BD9C" w14:textId="77777777" w:rsidR="00273F45" w:rsidRPr="00DA3CCB" w:rsidRDefault="00273F45">
      <w:pPr>
        <w:rPr>
          <w:rFonts w:cs="Arial"/>
          <w:lang w:val="en-GB"/>
        </w:rPr>
      </w:pPr>
    </w:p>
    <w:p w14:paraId="71A2FD3C" w14:textId="77777777" w:rsidR="00273F45" w:rsidRPr="00DA3CCB" w:rsidRDefault="00273F45">
      <w:pPr>
        <w:rPr>
          <w:rFonts w:cs="Arial"/>
          <w:lang w:val="en-GB"/>
        </w:rPr>
      </w:pPr>
    </w:p>
    <w:p w14:paraId="4AE2DE9A" w14:textId="77777777" w:rsidR="00273F45" w:rsidRPr="00DA3CCB" w:rsidRDefault="00273F45">
      <w:pPr>
        <w:rPr>
          <w:rFonts w:cs="Arial"/>
          <w:lang w:val="en-GB"/>
        </w:rPr>
      </w:pPr>
    </w:p>
    <w:p w14:paraId="6454D62F" w14:textId="77777777" w:rsidR="00273F45" w:rsidRPr="00DA3CCB" w:rsidRDefault="00273F45">
      <w:pPr>
        <w:rPr>
          <w:rFonts w:cs="Arial"/>
          <w:lang w:val="en-GB"/>
        </w:rPr>
      </w:pPr>
    </w:p>
    <w:p w14:paraId="609482DD" w14:textId="77777777" w:rsidR="00273F45" w:rsidRPr="00DA3CCB" w:rsidRDefault="00273F45">
      <w:pPr>
        <w:rPr>
          <w:rFonts w:cs="Arial"/>
          <w:lang w:val="en-GB"/>
        </w:rPr>
      </w:pPr>
    </w:p>
    <w:p w14:paraId="66BE2806" w14:textId="77777777" w:rsidR="00273F45" w:rsidRPr="00DA3CCB" w:rsidRDefault="00273F45">
      <w:pPr>
        <w:rPr>
          <w:rFonts w:cs="Arial"/>
          <w:lang w:val="en-GB"/>
        </w:rPr>
      </w:pPr>
    </w:p>
    <w:p w14:paraId="0EB7B854" w14:textId="31FB21DA" w:rsidR="00273F45" w:rsidRPr="00DA3CCB" w:rsidRDefault="00EA396C">
      <w:pPr>
        <w:rPr>
          <w:rFonts w:cs="Arial"/>
          <w:lang w:val="en-GB"/>
        </w:rPr>
      </w:pPr>
      <w:r>
        <w:rPr>
          <w:rFonts w:cs="Arial"/>
          <w:noProof/>
          <w:lang w:val="en-US"/>
        </w:rPr>
        <mc:AlternateContent>
          <mc:Choice Requires="wps">
            <w:drawing>
              <wp:anchor distT="0" distB="0" distL="114300" distR="114300" simplePos="0" relativeHeight="251658241" behindDoc="0" locked="0" layoutInCell="1" allowOverlap="1" wp14:anchorId="0A4E69E9" wp14:editId="5DE09BC6">
                <wp:simplePos x="0" y="0"/>
                <wp:positionH relativeFrom="margin">
                  <wp:align>left</wp:align>
                </wp:positionH>
                <wp:positionV relativeFrom="paragraph">
                  <wp:posOffset>11430</wp:posOffset>
                </wp:positionV>
                <wp:extent cx="6000750" cy="7715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6000750" cy="7715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8121219" w14:textId="542F3241" w:rsidR="00D06FA1" w:rsidRPr="00EA396C" w:rsidRDefault="00D06FA1">
                            <w:pPr>
                              <w:rPr>
                                <w:color w:val="FF0000"/>
                                <w:sz w:val="72"/>
                                <w:szCs w:val="72"/>
                                <w:lang w:val="en-US"/>
                              </w:rPr>
                            </w:pPr>
                            <w:r>
                              <w:rPr>
                                <w:color w:val="FF0000"/>
                                <w:sz w:val="72"/>
                                <w:szCs w:val="72"/>
                                <w:lang w:val="en-US"/>
                              </w:rPr>
                              <w:t>For in-house purpose only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A4E69E9" id="_x0000_t202" coordsize="21600,21600" o:spt="202" path="m,l,21600r21600,l21600,xe">
                <v:stroke joinstyle="miter"/>
                <v:path gradientshapeok="t" o:connecttype="rect"/>
              </v:shapetype>
              <v:shape id="Text Box 31" o:spid="_x0000_s1026" type="#_x0000_t202" style="position:absolute;margin-left:0;margin-top:.9pt;width:472.5pt;height:60.75pt;z-index:251658241;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" fillcolor="white [3201]" stroked="f" strokeweight=".5pt">
                <v:textbox>
                  <w:txbxContent>
                    <w:p w14:paraId="68121219" w14:textId="542F3241" w:rsidR="00D06FA1" w:rsidRPr="00EA396C" w:rsidRDefault="00D06FA1">
                      <w:pPr>
                        <w:rPr>
                          <w:color w:val="FF0000"/>
                          <w:sz w:val="72"/>
                          <w:szCs w:val="72"/>
                          <w:lang w:val="en-US"/>
                        </w:rPr>
                      </w:pPr>
                      <w:r>
                        <w:rPr>
                          <w:color w:val="FF0000"/>
                          <w:sz w:val="72"/>
                          <w:szCs w:val="72"/>
                          <w:lang w:val="en-US"/>
                        </w:rPr>
                        <w:t>For in-house purpose only</w:t>
                      </w:r>
                    </w:p>
                  </w:txbxContent>
                </v:textbox>
                <w10:wrap anchorx="margin"/>
              </v:shape>
            </w:pict>
          </mc:Fallback>
        </mc:AlternateContent>
      </w:r>
    </w:p>
    <w:p w14:paraId="1C9776CD" w14:textId="77777777" w:rsidR="00273F45" w:rsidRPr="00DA3CCB" w:rsidRDefault="00273F45">
      <w:pPr>
        <w:rPr>
          <w:rFonts w:cs="Arial"/>
          <w:lang w:val="en-GB"/>
        </w:rPr>
      </w:pPr>
    </w:p>
    <w:p w14:paraId="755DE2E4" w14:textId="77777777" w:rsidR="00273F45" w:rsidRPr="00DA3CCB" w:rsidRDefault="00273F45">
      <w:pPr>
        <w:rPr>
          <w:rFonts w:cs="Arial"/>
          <w:lang w:val="en-GB"/>
        </w:rPr>
      </w:pPr>
    </w:p>
    <w:p w14:paraId="2F16D3C1" w14:textId="77777777" w:rsidR="00362B21" w:rsidRPr="00DA3CCB" w:rsidRDefault="00362B21">
      <w:pPr>
        <w:rPr>
          <w:rFonts w:cs="Arial"/>
          <w:lang w:val="en-GB"/>
        </w:rPr>
      </w:pPr>
    </w:p>
    <w:p w14:paraId="2F16D3C2" w14:textId="415AC1D7" w:rsidR="005941A2" w:rsidRPr="00DA3CCB" w:rsidRDefault="00362B21" w:rsidP="00770DD3">
      <w:pPr>
        <w:tabs>
          <w:tab w:val="left" w:pos="993"/>
        </w:tabs>
        <w:rPr>
          <w:rFonts w:cs="Arial"/>
          <w:lang w:val="en-GB"/>
        </w:rPr>
      </w:pPr>
      <w:r w:rsidRPr="00DA3CCB">
        <w:rPr>
          <w:rFonts w:cs="Arial"/>
          <w:lang w:val="en-GB"/>
        </w:rPr>
        <w:t>Author</w:t>
      </w:r>
      <w:r w:rsidR="00074DBC" w:rsidRPr="00DA3CCB">
        <w:rPr>
          <w:rFonts w:cs="Arial"/>
          <w:lang w:val="en-GB"/>
        </w:rPr>
        <w:tab/>
      </w:r>
      <w:r w:rsidRPr="00DA3CCB">
        <w:rPr>
          <w:rFonts w:cs="Arial"/>
          <w:lang w:val="en-GB"/>
        </w:rPr>
        <w:t>:</w:t>
      </w:r>
      <w:r w:rsidR="001352AB" w:rsidRPr="00DA3CCB">
        <w:rPr>
          <w:rFonts w:cs="Arial"/>
          <w:lang w:val="en-GB"/>
        </w:rPr>
        <w:t xml:space="preserve"> </w:t>
      </w:r>
      <w:r w:rsidR="001352AB" w:rsidRPr="00DA582A">
        <w:rPr>
          <w:rFonts w:cs="Arial"/>
          <w:lang w:val="en-GB"/>
        </w:rPr>
        <w:fldChar w:fldCharType="begin"/>
      </w:r>
      <w:r w:rsidR="001352AB" w:rsidRPr="00DA3CCB">
        <w:rPr>
          <w:rFonts w:cs="Arial"/>
          <w:lang w:val="en-GB"/>
        </w:rPr>
        <w:instrText xml:space="preserve"> AUTHOR   \* MERGEFORMAT </w:instrText>
      </w:r>
      <w:r w:rsidR="001352AB" w:rsidRPr="00DA582A">
        <w:rPr>
          <w:rFonts w:cs="Arial"/>
          <w:lang w:val="en-GB"/>
        </w:rPr>
        <w:fldChar w:fldCharType="end"/>
      </w:r>
      <w:sdt>
        <w:sdtPr>
          <w:rPr>
            <w:rFonts w:cs="Arial"/>
            <w:lang w:val="en-GB"/>
          </w:rPr>
          <w:alias w:val="Author"/>
          <w:tag w:val=""/>
          <w:id w:val="591130038"/>
          <w:placeholder>
            <w:docPart w:val="F3C99052479340EE96B8348A97923250"/>
          </w:placeholder>
          <w:dataBinding w:prefixMappings="xmlns:ns0='http://purl.org/dc/elements/1.1/' xmlns:ns1='http://schemas.openxmlformats.org/package/2006/metadata/core-properties' " w:xpath="/ns1:coreProperties[1]/ns0:creator[1]" w:storeItemID="{6C3C8BC8-F283-45AE-878A-BAB7291924A1}"/>
          <w:text/>
        </w:sdtPr>
        <w:sdtEndPr/>
        <w:sdtContent>
          <w:r w:rsidR="0080028A">
            <w:rPr>
              <w:rFonts w:cs="Arial"/>
              <w:lang w:val="en-GB"/>
            </w:rPr>
            <w:t>Damen Digital</w:t>
          </w:r>
        </w:sdtContent>
      </w:sdt>
      <w:r w:rsidRPr="00DA3CCB">
        <w:rPr>
          <w:rFonts w:cs="Arial"/>
          <w:lang w:val="en-GB"/>
        </w:rPr>
        <w:br/>
        <w:t>Date</w:t>
      </w:r>
      <w:r w:rsidR="00074DBC" w:rsidRPr="00DA3CCB">
        <w:rPr>
          <w:rFonts w:cs="Arial"/>
          <w:lang w:val="en-GB"/>
        </w:rPr>
        <w:tab/>
      </w:r>
      <w:r w:rsidRPr="00DA3CCB">
        <w:rPr>
          <w:rFonts w:cs="Arial"/>
          <w:lang w:val="en-GB"/>
        </w:rPr>
        <w:t xml:space="preserve">: </w:t>
      </w:r>
      <w:r w:rsidR="00E54D25" w:rsidRPr="00DA582A">
        <w:rPr>
          <w:rFonts w:cs="Arial"/>
          <w:lang w:val="en-GB"/>
        </w:rPr>
        <w:fldChar w:fldCharType="begin"/>
      </w:r>
      <w:r w:rsidR="00E54D25" w:rsidRPr="00DA582A">
        <w:rPr>
          <w:rFonts w:cs="Arial"/>
          <w:lang w:val="en-GB"/>
        </w:rPr>
        <w:instrText xml:space="preserve"> SAVEDATE  \@ "MMMM d, yyyy" </w:instrText>
      </w:r>
      <w:r w:rsidR="00E54D25" w:rsidRPr="00DA582A">
        <w:rPr>
          <w:rFonts w:cs="Arial"/>
          <w:lang w:val="en-GB"/>
        </w:rPr>
        <w:fldChar w:fldCharType="separate"/>
      </w:r>
      <w:r w:rsidR="00B24F47">
        <w:rPr>
          <w:rFonts w:cs="Arial"/>
          <w:noProof/>
          <w:lang w:val="en-GB"/>
        </w:rPr>
        <w:t>August 25, 2017</w:t>
      </w:r>
      <w:r w:rsidR="00E54D25" w:rsidRPr="00DA582A">
        <w:rPr>
          <w:rFonts w:cs="Arial"/>
          <w:lang w:val="en-GB"/>
        </w:rPr>
        <w:fldChar w:fldCharType="end"/>
      </w:r>
      <w:r w:rsidR="00D97EF1" w:rsidRPr="00DA3CCB">
        <w:rPr>
          <w:rFonts w:cs="Arial"/>
          <w:lang w:val="en-GB"/>
        </w:rPr>
        <w:br/>
      </w:r>
      <w:r w:rsidR="005941A2" w:rsidRPr="00DA3CCB">
        <w:rPr>
          <w:rFonts w:cs="Arial"/>
          <w:lang w:val="en-GB"/>
        </w:rPr>
        <w:br w:type="page"/>
      </w:r>
    </w:p>
    <w:sdt>
      <w:sdtPr>
        <w:rPr>
          <w:rFonts w:eastAsiaTheme="minorHAnsi" w:cs="Arial"/>
          <w:b w:val="0"/>
          <w:bCs w:val="0"/>
          <w:color w:val="auto"/>
          <w:sz w:val="22"/>
          <w:szCs w:val="22"/>
          <w:lang w:val="en-GB" w:eastAsia="en-US"/>
        </w:rPr>
        <w:id w:val="-236016762"/>
        <w:docPartObj>
          <w:docPartGallery w:val="Table of Contents"/>
          <w:docPartUnique/>
        </w:docPartObj>
      </w:sdtPr>
      <w:sdtEndPr>
        <w:rPr>
          <w:noProof/>
        </w:rPr>
      </w:sdtEndPr>
      <w:sdtContent>
        <w:p w14:paraId="2F16D3C3" w14:textId="77777777" w:rsidR="005941A2" w:rsidRPr="00FD26D7" w:rsidRDefault="00E15DB3" w:rsidP="00E15DB3">
          <w:pPr>
            <w:pStyle w:val="TOCHeading"/>
            <w:ind w:left="432" w:hanging="432"/>
            <w:rPr>
              <w:rFonts w:cs="Arial"/>
              <w:color w:val="002060"/>
            </w:rPr>
          </w:pPr>
          <w:r w:rsidRPr="00FD26D7">
            <w:rPr>
              <w:rFonts w:cs="Arial"/>
              <w:color w:val="002060"/>
            </w:rPr>
            <w:t>Table of C</w:t>
          </w:r>
          <w:r w:rsidR="005941A2" w:rsidRPr="00FD26D7">
            <w:rPr>
              <w:rFonts w:cs="Arial"/>
              <w:color w:val="002060"/>
            </w:rPr>
            <w:t>ontents</w:t>
          </w:r>
        </w:p>
        <w:p w14:paraId="2F16D3C4" w14:textId="77777777" w:rsidR="00E15DB3" w:rsidRPr="00DA582A" w:rsidRDefault="00E15DB3" w:rsidP="00E15DB3">
          <w:pPr>
            <w:rPr>
              <w:rFonts w:cs="Arial"/>
              <w:lang w:val="en-US" w:eastAsia="ja-JP"/>
            </w:rPr>
          </w:pPr>
        </w:p>
        <w:p w14:paraId="1DA46256" w14:textId="77777777" w:rsidR="005F0639" w:rsidRDefault="005941A2">
          <w:pPr>
            <w:pStyle w:val="TOC1"/>
            <w:rPr>
              <w:rFonts w:asciiTheme="minorHAnsi" w:eastAsiaTheme="minorEastAsia" w:hAnsiTheme="minorHAnsi"/>
              <w:noProof/>
              <w:lang w:val="en-US"/>
            </w:rPr>
          </w:pPr>
          <w:r w:rsidRPr="00DA582A">
            <w:rPr>
              <w:rFonts w:cs="Arial"/>
              <w:lang w:val="en-GB"/>
            </w:rPr>
            <w:fldChar w:fldCharType="begin"/>
          </w:r>
          <w:r w:rsidRPr="00DA582A">
            <w:rPr>
              <w:rFonts w:cs="Arial"/>
              <w:lang w:val="en-GB"/>
            </w:rPr>
            <w:instrText xml:space="preserve"> TOC \o "1-3" \h \z \u </w:instrText>
          </w:r>
          <w:r w:rsidRPr="00DA582A">
            <w:rPr>
              <w:rFonts w:cs="Arial"/>
              <w:lang w:val="en-GB"/>
            </w:rPr>
            <w:fldChar w:fldCharType="separate"/>
          </w:r>
          <w:hyperlink w:anchor="_Toc484180773" w:history="1">
            <w:r w:rsidR="005F0639" w:rsidRPr="00902E2A">
              <w:rPr>
                <w:rStyle w:val="Hyperlink"/>
                <w:rFonts w:cs="Arial"/>
                <w:noProof/>
                <w:lang w:val="en-GB"/>
              </w:rPr>
              <w:t>1</w:t>
            </w:r>
            <w:r w:rsidR="005F0639">
              <w:rPr>
                <w:rFonts w:asciiTheme="minorHAnsi" w:eastAsiaTheme="minorEastAsia" w:hAnsiTheme="minorHAnsi"/>
                <w:noProof/>
                <w:lang w:val="en-US"/>
              </w:rPr>
              <w:tab/>
            </w:r>
            <w:r w:rsidR="005F0639" w:rsidRPr="00902E2A">
              <w:rPr>
                <w:rStyle w:val="Hyperlink"/>
                <w:rFonts w:cs="Arial"/>
                <w:noProof/>
                <w:lang w:val="en-GB"/>
              </w:rPr>
              <w:t>Introduction - Aim, Role and Scope</w:t>
            </w:r>
            <w:r w:rsidR="005F0639">
              <w:rPr>
                <w:noProof/>
                <w:webHidden/>
              </w:rPr>
              <w:tab/>
            </w:r>
            <w:r w:rsidR="005F0639">
              <w:rPr>
                <w:noProof/>
                <w:webHidden/>
              </w:rPr>
              <w:fldChar w:fldCharType="begin"/>
            </w:r>
            <w:r w:rsidR="005F0639">
              <w:rPr>
                <w:noProof/>
                <w:webHidden/>
              </w:rPr>
              <w:instrText xml:space="preserve"> PAGEREF _Toc484180773 \h </w:instrText>
            </w:r>
            <w:r w:rsidR="005F0639">
              <w:rPr>
                <w:noProof/>
                <w:webHidden/>
              </w:rPr>
            </w:r>
            <w:r w:rsidR="005F0639">
              <w:rPr>
                <w:noProof/>
                <w:webHidden/>
              </w:rPr>
              <w:fldChar w:fldCharType="separate"/>
            </w:r>
            <w:r w:rsidR="00EA396C">
              <w:rPr>
                <w:noProof/>
                <w:webHidden/>
              </w:rPr>
              <w:t>4</w:t>
            </w:r>
            <w:r w:rsidR="005F0639">
              <w:rPr>
                <w:noProof/>
                <w:webHidden/>
              </w:rPr>
              <w:fldChar w:fldCharType="end"/>
            </w:r>
          </w:hyperlink>
        </w:p>
        <w:p w14:paraId="465D4D1E" w14:textId="77777777" w:rsidR="005F0639" w:rsidRDefault="00B24F47">
          <w:pPr>
            <w:pStyle w:val="TOC1"/>
            <w:rPr>
              <w:rFonts w:asciiTheme="minorHAnsi" w:eastAsiaTheme="minorEastAsia" w:hAnsiTheme="minorHAnsi"/>
              <w:noProof/>
              <w:lang w:val="en-US"/>
            </w:rPr>
          </w:pPr>
          <w:hyperlink w:anchor="_Toc484180774" w:history="1">
            <w:r w:rsidR="005F0639" w:rsidRPr="00902E2A">
              <w:rPr>
                <w:rStyle w:val="Hyperlink"/>
                <w:noProof/>
                <w:lang w:val="en-GB"/>
              </w:rPr>
              <w:t>2</w:t>
            </w:r>
            <w:r w:rsidR="005F0639">
              <w:rPr>
                <w:rFonts w:asciiTheme="minorHAnsi" w:eastAsiaTheme="minorEastAsia" w:hAnsiTheme="minorHAnsi"/>
                <w:noProof/>
                <w:lang w:val="en-US"/>
              </w:rPr>
              <w:tab/>
            </w:r>
            <w:r w:rsidR="005F0639" w:rsidRPr="00902E2A">
              <w:rPr>
                <w:rStyle w:val="Hyperlink"/>
                <w:noProof/>
                <w:lang w:val="en-GB"/>
              </w:rPr>
              <w:t>Organisation</w:t>
            </w:r>
            <w:r w:rsidR="005F0639">
              <w:rPr>
                <w:noProof/>
                <w:webHidden/>
              </w:rPr>
              <w:tab/>
            </w:r>
            <w:r w:rsidR="005F0639">
              <w:rPr>
                <w:noProof/>
                <w:webHidden/>
              </w:rPr>
              <w:fldChar w:fldCharType="begin"/>
            </w:r>
            <w:r w:rsidR="005F0639">
              <w:rPr>
                <w:noProof/>
                <w:webHidden/>
              </w:rPr>
              <w:instrText xml:space="preserve"> PAGEREF _Toc484180774 \h </w:instrText>
            </w:r>
            <w:r w:rsidR="005F0639">
              <w:rPr>
                <w:noProof/>
                <w:webHidden/>
              </w:rPr>
            </w:r>
            <w:r w:rsidR="005F0639">
              <w:rPr>
                <w:noProof/>
                <w:webHidden/>
              </w:rPr>
              <w:fldChar w:fldCharType="separate"/>
            </w:r>
            <w:r w:rsidR="00EA396C">
              <w:rPr>
                <w:noProof/>
                <w:webHidden/>
              </w:rPr>
              <w:t>6</w:t>
            </w:r>
            <w:r w:rsidR="005F0639">
              <w:rPr>
                <w:noProof/>
                <w:webHidden/>
              </w:rPr>
              <w:fldChar w:fldCharType="end"/>
            </w:r>
          </w:hyperlink>
        </w:p>
        <w:p w14:paraId="04644381" w14:textId="77777777" w:rsidR="005F0639" w:rsidRDefault="00B24F47">
          <w:pPr>
            <w:pStyle w:val="TOC2"/>
            <w:rPr>
              <w:rFonts w:asciiTheme="minorHAnsi" w:eastAsiaTheme="minorEastAsia" w:hAnsiTheme="minorHAnsi"/>
              <w:noProof/>
              <w:lang w:val="en-US"/>
            </w:rPr>
          </w:pPr>
          <w:hyperlink w:anchor="_Toc484180775" w:history="1">
            <w:r w:rsidR="005F0639" w:rsidRPr="00902E2A">
              <w:rPr>
                <w:rStyle w:val="Hyperlink"/>
                <w:noProof/>
              </w:rPr>
              <w:t>2.1</w:t>
            </w:r>
            <w:r w:rsidR="005F0639">
              <w:rPr>
                <w:rFonts w:asciiTheme="minorHAnsi" w:eastAsiaTheme="minorEastAsia" w:hAnsiTheme="minorHAnsi"/>
                <w:noProof/>
                <w:lang w:val="en-US"/>
              </w:rPr>
              <w:tab/>
            </w:r>
            <w:r w:rsidR="005F0639" w:rsidRPr="00902E2A">
              <w:rPr>
                <w:rStyle w:val="Hyperlink"/>
                <w:noProof/>
              </w:rPr>
              <w:t>Core team</w:t>
            </w:r>
            <w:r w:rsidR="005F0639">
              <w:rPr>
                <w:noProof/>
                <w:webHidden/>
              </w:rPr>
              <w:tab/>
            </w:r>
            <w:r w:rsidR="005F0639">
              <w:rPr>
                <w:noProof/>
                <w:webHidden/>
              </w:rPr>
              <w:fldChar w:fldCharType="begin"/>
            </w:r>
            <w:r w:rsidR="005F0639">
              <w:rPr>
                <w:noProof/>
                <w:webHidden/>
              </w:rPr>
              <w:instrText xml:space="preserve"> PAGEREF _Toc484180775 \h </w:instrText>
            </w:r>
            <w:r w:rsidR="005F0639">
              <w:rPr>
                <w:noProof/>
                <w:webHidden/>
              </w:rPr>
            </w:r>
            <w:r w:rsidR="005F0639">
              <w:rPr>
                <w:noProof/>
                <w:webHidden/>
              </w:rPr>
              <w:fldChar w:fldCharType="separate"/>
            </w:r>
            <w:r w:rsidR="00EA396C">
              <w:rPr>
                <w:noProof/>
                <w:webHidden/>
              </w:rPr>
              <w:t>6</w:t>
            </w:r>
            <w:r w:rsidR="005F0639">
              <w:rPr>
                <w:noProof/>
                <w:webHidden/>
              </w:rPr>
              <w:fldChar w:fldCharType="end"/>
            </w:r>
          </w:hyperlink>
        </w:p>
        <w:p w14:paraId="157E69E8" w14:textId="77777777" w:rsidR="005F0639" w:rsidRDefault="00B24F47">
          <w:pPr>
            <w:pStyle w:val="TOC1"/>
            <w:rPr>
              <w:rFonts w:asciiTheme="minorHAnsi" w:eastAsiaTheme="minorEastAsia" w:hAnsiTheme="minorHAnsi"/>
              <w:noProof/>
              <w:lang w:val="en-US"/>
            </w:rPr>
          </w:pPr>
          <w:hyperlink w:anchor="_Toc484180776" w:history="1">
            <w:r w:rsidR="005F0639" w:rsidRPr="00902E2A">
              <w:rPr>
                <w:rStyle w:val="Hyperlink"/>
                <w:rFonts w:cs="Arial"/>
                <w:noProof/>
                <w:lang w:val="en-GB"/>
              </w:rPr>
              <w:t>3</w:t>
            </w:r>
            <w:r w:rsidR="005F0639">
              <w:rPr>
                <w:rFonts w:asciiTheme="minorHAnsi" w:eastAsiaTheme="minorEastAsia" w:hAnsiTheme="minorHAnsi"/>
                <w:noProof/>
                <w:lang w:val="en-US"/>
              </w:rPr>
              <w:tab/>
            </w:r>
            <w:r w:rsidR="005F0639" w:rsidRPr="00902E2A">
              <w:rPr>
                <w:rStyle w:val="Hyperlink"/>
                <w:rFonts w:cs="Arial"/>
                <w:noProof/>
                <w:lang w:val="en-GB"/>
              </w:rPr>
              <w:t>Vision – Mission - Strategy</w:t>
            </w:r>
            <w:r w:rsidR="005F0639">
              <w:rPr>
                <w:noProof/>
                <w:webHidden/>
              </w:rPr>
              <w:tab/>
            </w:r>
            <w:r w:rsidR="005F0639">
              <w:rPr>
                <w:noProof/>
                <w:webHidden/>
              </w:rPr>
              <w:fldChar w:fldCharType="begin"/>
            </w:r>
            <w:r w:rsidR="005F0639">
              <w:rPr>
                <w:noProof/>
                <w:webHidden/>
              </w:rPr>
              <w:instrText xml:space="preserve"> PAGEREF _Toc484180776 \h </w:instrText>
            </w:r>
            <w:r w:rsidR="005F0639">
              <w:rPr>
                <w:noProof/>
                <w:webHidden/>
              </w:rPr>
            </w:r>
            <w:r w:rsidR="005F0639">
              <w:rPr>
                <w:noProof/>
                <w:webHidden/>
              </w:rPr>
              <w:fldChar w:fldCharType="separate"/>
            </w:r>
            <w:r w:rsidR="00EA396C">
              <w:rPr>
                <w:noProof/>
                <w:webHidden/>
              </w:rPr>
              <w:t>8</w:t>
            </w:r>
            <w:r w:rsidR="005F0639">
              <w:rPr>
                <w:noProof/>
                <w:webHidden/>
              </w:rPr>
              <w:fldChar w:fldCharType="end"/>
            </w:r>
          </w:hyperlink>
        </w:p>
        <w:p w14:paraId="2DB1AC0B" w14:textId="77777777" w:rsidR="005F0639" w:rsidRDefault="00B24F47">
          <w:pPr>
            <w:pStyle w:val="TOC2"/>
            <w:rPr>
              <w:rFonts w:asciiTheme="minorHAnsi" w:eastAsiaTheme="minorEastAsia" w:hAnsiTheme="minorHAnsi"/>
              <w:noProof/>
              <w:lang w:val="en-US"/>
            </w:rPr>
          </w:pPr>
          <w:hyperlink w:anchor="_Toc484180777" w:history="1">
            <w:r w:rsidR="005F0639" w:rsidRPr="00902E2A">
              <w:rPr>
                <w:rStyle w:val="Hyperlink"/>
                <w:rFonts w:cs="Arial"/>
                <w:noProof/>
                <w:lang w:val="en-GB"/>
              </w:rPr>
              <w:t>3.1</w:t>
            </w:r>
            <w:r w:rsidR="005F0639">
              <w:rPr>
                <w:rFonts w:asciiTheme="minorHAnsi" w:eastAsiaTheme="minorEastAsia" w:hAnsiTheme="minorHAnsi"/>
                <w:noProof/>
                <w:lang w:val="en-US"/>
              </w:rPr>
              <w:tab/>
            </w:r>
            <w:r w:rsidR="005F0639" w:rsidRPr="00902E2A">
              <w:rPr>
                <w:rStyle w:val="Hyperlink"/>
                <w:rFonts w:cs="Arial"/>
                <w:noProof/>
                <w:lang w:val="en-GB"/>
              </w:rPr>
              <w:t>Vision</w:t>
            </w:r>
            <w:r w:rsidR="005F0639">
              <w:rPr>
                <w:noProof/>
                <w:webHidden/>
              </w:rPr>
              <w:tab/>
            </w:r>
            <w:r w:rsidR="005F0639">
              <w:rPr>
                <w:noProof/>
                <w:webHidden/>
              </w:rPr>
              <w:fldChar w:fldCharType="begin"/>
            </w:r>
            <w:r w:rsidR="005F0639">
              <w:rPr>
                <w:noProof/>
                <w:webHidden/>
              </w:rPr>
              <w:instrText xml:space="preserve"> PAGEREF _Toc484180777 \h </w:instrText>
            </w:r>
            <w:r w:rsidR="005F0639">
              <w:rPr>
                <w:noProof/>
                <w:webHidden/>
              </w:rPr>
            </w:r>
            <w:r w:rsidR="005F0639">
              <w:rPr>
                <w:noProof/>
                <w:webHidden/>
              </w:rPr>
              <w:fldChar w:fldCharType="separate"/>
            </w:r>
            <w:r w:rsidR="00EA396C">
              <w:rPr>
                <w:noProof/>
                <w:webHidden/>
              </w:rPr>
              <w:t>8</w:t>
            </w:r>
            <w:r w:rsidR="005F0639">
              <w:rPr>
                <w:noProof/>
                <w:webHidden/>
              </w:rPr>
              <w:fldChar w:fldCharType="end"/>
            </w:r>
          </w:hyperlink>
        </w:p>
        <w:p w14:paraId="1421F5C5" w14:textId="77777777" w:rsidR="005F0639" w:rsidRDefault="00B24F47">
          <w:pPr>
            <w:pStyle w:val="TOC2"/>
            <w:rPr>
              <w:rFonts w:asciiTheme="minorHAnsi" w:eastAsiaTheme="minorEastAsia" w:hAnsiTheme="minorHAnsi"/>
              <w:noProof/>
              <w:lang w:val="en-US"/>
            </w:rPr>
          </w:pPr>
          <w:hyperlink w:anchor="_Toc484180778" w:history="1">
            <w:r w:rsidR="005F0639" w:rsidRPr="00902E2A">
              <w:rPr>
                <w:rStyle w:val="Hyperlink"/>
                <w:noProof/>
                <w:lang w:val="en-GB"/>
              </w:rPr>
              <w:t>3.2</w:t>
            </w:r>
            <w:r w:rsidR="005F0639">
              <w:rPr>
                <w:rFonts w:asciiTheme="minorHAnsi" w:eastAsiaTheme="minorEastAsia" w:hAnsiTheme="minorHAnsi"/>
                <w:noProof/>
                <w:lang w:val="en-US"/>
              </w:rPr>
              <w:tab/>
            </w:r>
            <w:r w:rsidR="005F0639" w:rsidRPr="00902E2A">
              <w:rPr>
                <w:rStyle w:val="Hyperlink"/>
                <w:noProof/>
                <w:lang w:val="en-GB"/>
              </w:rPr>
              <w:t>Mission</w:t>
            </w:r>
            <w:r w:rsidR="005F0639">
              <w:rPr>
                <w:noProof/>
                <w:webHidden/>
              </w:rPr>
              <w:tab/>
            </w:r>
            <w:r w:rsidR="005F0639">
              <w:rPr>
                <w:noProof/>
                <w:webHidden/>
              </w:rPr>
              <w:fldChar w:fldCharType="begin"/>
            </w:r>
            <w:r w:rsidR="005F0639">
              <w:rPr>
                <w:noProof/>
                <w:webHidden/>
              </w:rPr>
              <w:instrText xml:space="preserve"> PAGEREF _Toc484180778 \h </w:instrText>
            </w:r>
            <w:r w:rsidR="005F0639">
              <w:rPr>
                <w:noProof/>
                <w:webHidden/>
              </w:rPr>
            </w:r>
            <w:r w:rsidR="005F0639">
              <w:rPr>
                <w:noProof/>
                <w:webHidden/>
              </w:rPr>
              <w:fldChar w:fldCharType="separate"/>
            </w:r>
            <w:r w:rsidR="00EA396C">
              <w:rPr>
                <w:noProof/>
                <w:webHidden/>
              </w:rPr>
              <w:t>8</w:t>
            </w:r>
            <w:r w:rsidR="005F0639">
              <w:rPr>
                <w:noProof/>
                <w:webHidden/>
              </w:rPr>
              <w:fldChar w:fldCharType="end"/>
            </w:r>
          </w:hyperlink>
        </w:p>
        <w:p w14:paraId="75DE3CE3" w14:textId="77777777" w:rsidR="005F0639" w:rsidRDefault="00B24F47">
          <w:pPr>
            <w:pStyle w:val="TOC2"/>
            <w:rPr>
              <w:rFonts w:asciiTheme="minorHAnsi" w:eastAsiaTheme="minorEastAsia" w:hAnsiTheme="minorHAnsi"/>
              <w:noProof/>
              <w:lang w:val="en-US"/>
            </w:rPr>
          </w:pPr>
          <w:hyperlink w:anchor="_Toc484180779" w:history="1">
            <w:r w:rsidR="005F0639" w:rsidRPr="00902E2A">
              <w:rPr>
                <w:rStyle w:val="Hyperlink"/>
                <w:rFonts w:cs="Arial"/>
                <w:noProof/>
                <w:lang w:val="en-GB"/>
              </w:rPr>
              <w:t>3.3</w:t>
            </w:r>
            <w:r w:rsidR="005F0639">
              <w:rPr>
                <w:rFonts w:asciiTheme="minorHAnsi" w:eastAsiaTheme="minorEastAsia" w:hAnsiTheme="minorHAnsi"/>
                <w:noProof/>
                <w:lang w:val="en-US"/>
              </w:rPr>
              <w:tab/>
            </w:r>
            <w:r w:rsidR="005F0639" w:rsidRPr="00902E2A">
              <w:rPr>
                <w:rStyle w:val="Hyperlink"/>
                <w:rFonts w:cs="Arial"/>
                <w:noProof/>
                <w:lang w:val="en-GB"/>
              </w:rPr>
              <w:t>Strategy</w:t>
            </w:r>
            <w:r w:rsidR="005F0639">
              <w:rPr>
                <w:noProof/>
                <w:webHidden/>
              </w:rPr>
              <w:tab/>
            </w:r>
            <w:r w:rsidR="005F0639">
              <w:rPr>
                <w:noProof/>
                <w:webHidden/>
              </w:rPr>
              <w:fldChar w:fldCharType="begin"/>
            </w:r>
            <w:r w:rsidR="005F0639">
              <w:rPr>
                <w:noProof/>
                <w:webHidden/>
              </w:rPr>
              <w:instrText xml:space="preserve"> PAGEREF _Toc484180779 \h </w:instrText>
            </w:r>
            <w:r w:rsidR="005F0639">
              <w:rPr>
                <w:noProof/>
                <w:webHidden/>
              </w:rPr>
            </w:r>
            <w:r w:rsidR="005F0639">
              <w:rPr>
                <w:noProof/>
                <w:webHidden/>
              </w:rPr>
              <w:fldChar w:fldCharType="separate"/>
            </w:r>
            <w:r w:rsidR="00EA396C">
              <w:rPr>
                <w:noProof/>
                <w:webHidden/>
              </w:rPr>
              <w:t>9</w:t>
            </w:r>
            <w:r w:rsidR="005F0639">
              <w:rPr>
                <w:noProof/>
                <w:webHidden/>
              </w:rPr>
              <w:fldChar w:fldCharType="end"/>
            </w:r>
          </w:hyperlink>
        </w:p>
        <w:p w14:paraId="69D2C4C0" w14:textId="77777777" w:rsidR="005F0639" w:rsidRDefault="00B24F47">
          <w:pPr>
            <w:pStyle w:val="TOC2"/>
            <w:rPr>
              <w:rFonts w:asciiTheme="minorHAnsi" w:eastAsiaTheme="minorEastAsia" w:hAnsiTheme="minorHAnsi"/>
              <w:noProof/>
              <w:lang w:val="en-US"/>
            </w:rPr>
          </w:pPr>
          <w:hyperlink w:anchor="_Toc484180780" w:history="1">
            <w:r w:rsidR="005F0639" w:rsidRPr="00902E2A">
              <w:rPr>
                <w:rStyle w:val="Hyperlink"/>
                <w:rFonts w:cs="Arial"/>
                <w:noProof/>
                <w:lang w:val="en-GB"/>
              </w:rPr>
              <w:t>3.4</w:t>
            </w:r>
            <w:r w:rsidR="005F0639">
              <w:rPr>
                <w:rFonts w:asciiTheme="minorHAnsi" w:eastAsiaTheme="minorEastAsia" w:hAnsiTheme="minorHAnsi"/>
                <w:noProof/>
                <w:lang w:val="en-US"/>
              </w:rPr>
              <w:tab/>
            </w:r>
            <w:r w:rsidR="005F0639" w:rsidRPr="00902E2A">
              <w:rPr>
                <w:rStyle w:val="Hyperlink"/>
                <w:rFonts w:cs="Arial"/>
                <w:noProof/>
                <w:lang w:val="en-GB"/>
              </w:rPr>
              <w:t>Critical Success Factors</w:t>
            </w:r>
            <w:r w:rsidR="005F0639">
              <w:rPr>
                <w:noProof/>
                <w:webHidden/>
              </w:rPr>
              <w:tab/>
            </w:r>
            <w:r w:rsidR="005F0639">
              <w:rPr>
                <w:noProof/>
                <w:webHidden/>
              </w:rPr>
              <w:fldChar w:fldCharType="begin"/>
            </w:r>
            <w:r w:rsidR="005F0639">
              <w:rPr>
                <w:noProof/>
                <w:webHidden/>
              </w:rPr>
              <w:instrText xml:space="preserve"> PAGEREF _Toc484180780 \h </w:instrText>
            </w:r>
            <w:r w:rsidR="005F0639">
              <w:rPr>
                <w:noProof/>
                <w:webHidden/>
              </w:rPr>
            </w:r>
            <w:r w:rsidR="005F0639">
              <w:rPr>
                <w:noProof/>
                <w:webHidden/>
              </w:rPr>
              <w:fldChar w:fldCharType="separate"/>
            </w:r>
            <w:r w:rsidR="00EA396C">
              <w:rPr>
                <w:noProof/>
                <w:webHidden/>
              </w:rPr>
              <w:t>10</w:t>
            </w:r>
            <w:r w:rsidR="005F0639">
              <w:rPr>
                <w:noProof/>
                <w:webHidden/>
              </w:rPr>
              <w:fldChar w:fldCharType="end"/>
            </w:r>
          </w:hyperlink>
        </w:p>
        <w:p w14:paraId="55D2F65B" w14:textId="77777777" w:rsidR="005F0639" w:rsidRDefault="00B24F47">
          <w:pPr>
            <w:pStyle w:val="TOC2"/>
            <w:rPr>
              <w:rFonts w:asciiTheme="minorHAnsi" w:eastAsiaTheme="minorEastAsia" w:hAnsiTheme="minorHAnsi"/>
              <w:noProof/>
              <w:lang w:val="en-US"/>
            </w:rPr>
          </w:pPr>
          <w:hyperlink w:anchor="_Toc484180781" w:history="1">
            <w:r w:rsidR="005F0639" w:rsidRPr="00902E2A">
              <w:rPr>
                <w:rStyle w:val="Hyperlink"/>
                <w:rFonts w:cs="Arial"/>
                <w:noProof/>
                <w:lang w:val="en-GB"/>
              </w:rPr>
              <w:t>3.5</w:t>
            </w:r>
            <w:r w:rsidR="005F0639">
              <w:rPr>
                <w:rFonts w:asciiTheme="minorHAnsi" w:eastAsiaTheme="minorEastAsia" w:hAnsiTheme="minorHAnsi"/>
                <w:noProof/>
                <w:lang w:val="en-US"/>
              </w:rPr>
              <w:tab/>
            </w:r>
            <w:r w:rsidR="005F0639" w:rsidRPr="00902E2A">
              <w:rPr>
                <w:rStyle w:val="Hyperlink"/>
                <w:rFonts w:cs="Arial"/>
                <w:noProof/>
                <w:lang w:val="en-GB"/>
              </w:rPr>
              <w:t>Approach</w:t>
            </w:r>
            <w:r w:rsidR="005F0639">
              <w:rPr>
                <w:noProof/>
                <w:webHidden/>
              </w:rPr>
              <w:tab/>
            </w:r>
            <w:r w:rsidR="005F0639">
              <w:rPr>
                <w:noProof/>
                <w:webHidden/>
              </w:rPr>
              <w:fldChar w:fldCharType="begin"/>
            </w:r>
            <w:r w:rsidR="005F0639">
              <w:rPr>
                <w:noProof/>
                <w:webHidden/>
              </w:rPr>
              <w:instrText xml:space="preserve"> PAGEREF _Toc484180781 \h </w:instrText>
            </w:r>
            <w:r w:rsidR="005F0639">
              <w:rPr>
                <w:noProof/>
                <w:webHidden/>
              </w:rPr>
            </w:r>
            <w:r w:rsidR="005F0639">
              <w:rPr>
                <w:noProof/>
                <w:webHidden/>
              </w:rPr>
              <w:fldChar w:fldCharType="separate"/>
            </w:r>
            <w:r w:rsidR="00EA396C">
              <w:rPr>
                <w:noProof/>
                <w:webHidden/>
              </w:rPr>
              <w:t>10</w:t>
            </w:r>
            <w:r w:rsidR="005F0639">
              <w:rPr>
                <w:noProof/>
                <w:webHidden/>
              </w:rPr>
              <w:fldChar w:fldCharType="end"/>
            </w:r>
          </w:hyperlink>
        </w:p>
        <w:p w14:paraId="1941DD86" w14:textId="77777777" w:rsidR="005F0639" w:rsidRDefault="00B24F47">
          <w:pPr>
            <w:pStyle w:val="TOC2"/>
            <w:rPr>
              <w:rFonts w:asciiTheme="minorHAnsi" w:eastAsiaTheme="minorEastAsia" w:hAnsiTheme="minorHAnsi"/>
              <w:noProof/>
              <w:lang w:val="en-US"/>
            </w:rPr>
          </w:pPr>
          <w:hyperlink w:anchor="_Toc484180782" w:history="1">
            <w:r w:rsidR="005F0639" w:rsidRPr="00902E2A">
              <w:rPr>
                <w:rStyle w:val="Hyperlink"/>
                <w:noProof/>
                <w:lang w:val="en-GB"/>
              </w:rPr>
              <w:t>3.6</w:t>
            </w:r>
            <w:r w:rsidR="005F0639">
              <w:rPr>
                <w:rFonts w:asciiTheme="minorHAnsi" w:eastAsiaTheme="minorEastAsia" w:hAnsiTheme="minorHAnsi"/>
                <w:noProof/>
                <w:lang w:val="en-US"/>
              </w:rPr>
              <w:tab/>
            </w:r>
            <w:r w:rsidR="005F0639" w:rsidRPr="00902E2A">
              <w:rPr>
                <w:rStyle w:val="Hyperlink"/>
                <w:noProof/>
                <w:lang w:val="en-GB"/>
              </w:rPr>
              <w:t>Standard solutions</w:t>
            </w:r>
            <w:r w:rsidR="005F0639">
              <w:rPr>
                <w:noProof/>
                <w:webHidden/>
              </w:rPr>
              <w:tab/>
            </w:r>
            <w:r w:rsidR="005F0639">
              <w:rPr>
                <w:noProof/>
                <w:webHidden/>
              </w:rPr>
              <w:fldChar w:fldCharType="begin"/>
            </w:r>
            <w:r w:rsidR="005F0639">
              <w:rPr>
                <w:noProof/>
                <w:webHidden/>
              </w:rPr>
              <w:instrText xml:space="preserve"> PAGEREF _Toc484180782 \h </w:instrText>
            </w:r>
            <w:r w:rsidR="005F0639">
              <w:rPr>
                <w:noProof/>
                <w:webHidden/>
              </w:rPr>
            </w:r>
            <w:r w:rsidR="005F0639">
              <w:rPr>
                <w:noProof/>
                <w:webHidden/>
              </w:rPr>
              <w:fldChar w:fldCharType="separate"/>
            </w:r>
            <w:r w:rsidR="00EA396C">
              <w:rPr>
                <w:noProof/>
                <w:webHidden/>
              </w:rPr>
              <w:t>10</w:t>
            </w:r>
            <w:r w:rsidR="005F0639">
              <w:rPr>
                <w:noProof/>
                <w:webHidden/>
              </w:rPr>
              <w:fldChar w:fldCharType="end"/>
            </w:r>
          </w:hyperlink>
        </w:p>
        <w:p w14:paraId="0EDC16B4" w14:textId="77777777" w:rsidR="005F0639" w:rsidRDefault="00B24F47">
          <w:pPr>
            <w:pStyle w:val="TOC3"/>
            <w:tabs>
              <w:tab w:val="left" w:pos="1320"/>
              <w:tab w:val="right" w:leader="dot" w:pos="9016"/>
            </w:tabs>
            <w:rPr>
              <w:rFonts w:asciiTheme="minorHAnsi" w:eastAsiaTheme="minorEastAsia" w:hAnsiTheme="minorHAnsi"/>
              <w:noProof/>
              <w:lang w:val="en-US"/>
            </w:rPr>
          </w:pPr>
          <w:hyperlink w:anchor="_Toc484180783" w:history="1">
            <w:r w:rsidR="005F0639" w:rsidRPr="00902E2A">
              <w:rPr>
                <w:rStyle w:val="Hyperlink"/>
                <w:noProof/>
                <w:lang w:val="en-GB"/>
              </w:rPr>
              <w:t>3.6.1</w:t>
            </w:r>
            <w:r w:rsidR="005F0639">
              <w:rPr>
                <w:rFonts w:asciiTheme="minorHAnsi" w:eastAsiaTheme="minorEastAsia" w:hAnsiTheme="minorHAnsi"/>
                <w:noProof/>
                <w:lang w:val="en-US"/>
              </w:rPr>
              <w:tab/>
            </w:r>
            <w:r w:rsidR="005F0639" w:rsidRPr="00902E2A">
              <w:rPr>
                <w:rStyle w:val="Hyperlink"/>
                <w:noProof/>
                <w:lang w:val="en-GB"/>
              </w:rPr>
              <w:t>Platform</w:t>
            </w:r>
            <w:r w:rsidR="005F0639">
              <w:rPr>
                <w:noProof/>
                <w:webHidden/>
              </w:rPr>
              <w:tab/>
            </w:r>
            <w:r w:rsidR="005F0639">
              <w:rPr>
                <w:noProof/>
                <w:webHidden/>
              </w:rPr>
              <w:fldChar w:fldCharType="begin"/>
            </w:r>
            <w:r w:rsidR="005F0639">
              <w:rPr>
                <w:noProof/>
                <w:webHidden/>
              </w:rPr>
              <w:instrText xml:space="preserve"> PAGEREF _Toc484180783 \h </w:instrText>
            </w:r>
            <w:r w:rsidR="005F0639">
              <w:rPr>
                <w:noProof/>
                <w:webHidden/>
              </w:rPr>
            </w:r>
            <w:r w:rsidR="005F0639">
              <w:rPr>
                <w:noProof/>
                <w:webHidden/>
              </w:rPr>
              <w:fldChar w:fldCharType="separate"/>
            </w:r>
            <w:r w:rsidR="00EA396C">
              <w:rPr>
                <w:noProof/>
                <w:webHidden/>
              </w:rPr>
              <w:t>11</w:t>
            </w:r>
            <w:r w:rsidR="005F0639">
              <w:rPr>
                <w:noProof/>
                <w:webHidden/>
              </w:rPr>
              <w:fldChar w:fldCharType="end"/>
            </w:r>
          </w:hyperlink>
        </w:p>
        <w:p w14:paraId="2C5FB3A2" w14:textId="77777777" w:rsidR="005F0639" w:rsidRDefault="00B24F47">
          <w:pPr>
            <w:pStyle w:val="TOC3"/>
            <w:tabs>
              <w:tab w:val="left" w:pos="1320"/>
              <w:tab w:val="right" w:leader="dot" w:pos="9016"/>
            </w:tabs>
            <w:rPr>
              <w:rFonts w:asciiTheme="minorHAnsi" w:eastAsiaTheme="minorEastAsia" w:hAnsiTheme="minorHAnsi"/>
              <w:noProof/>
              <w:lang w:val="en-US"/>
            </w:rPr>
          </w:pPr>
          <w:hyperlink w:anchor="_Toc484180784" w:history="1">
            <w:r w:rsidR="005F0639" w:rsidRPr="00902E2A">
              <w:rPr>
                <w:rStyle w:val="Hyperlink"/>
                <w:noProof/>
                <w:lang w:val="en-GB"/>
              </w:rPr>
              <w:t>3.6.2</w:t>
            </w:r>
            <w:r w:rsidR="005F0639">
              <w:rPr>
                <w:rFonts w:asciiTheme="minorHAnsi" w:eastAsiaTheme="minorEastAsia" w:hAnsiTheme="minorHAnsi"/>
                <w:noProof/>
                <w:lang w:val="en-US"/>
              </w:rPr>
              <w:tab/>
            </w:r>
            <w:r w:rsidR="005F0639" w:rsidRPr="00902E2A">
              <w:rPr>
                <w:rStyle w:val="Hyperlink"/>
                <w:noProof/>
                <w:lang w:val="en-GB"/>
              </w:rPr>
              <w:t>Applications</w:t>
            </w:r>
            <w:r w:rsidR="005F0639">
              <w:rPr>
                <w:noProof/>
                <w:webHidden/>
              </w:rPr>
              <w:tab/>
            </w:r>
            <w:r w:rsidR="005F0639">
              <w:rPr>
                <w:noProof/>
                <w:webHidden/>
              </w:rPr>
              <w:fldChar w:fldCharType="begin"/>
            </w:r>
            <w:r w:rsidR="005F0639">
              <w:rPr>
                <w:noProof/>
                <w:webHidden/>
              </w:rPr>
              <w:instrText xml:space="preserve"> PAGEREF _Toc484180784 \h </w:instrText>
            </w:r>
            <w:r w:rsidR="005F0639">
              <w:rPr>
                <w:noProof/>
                <w:webHidden/>
              </w:rPr>
            </w:r>
            <w:r w:rsidR="005F0639">
              <w:rPr>
                <w:noProof/>
                <w:webHidden/>
              </w:rPr>
              <w:fldChar w:fldCharType="separate"/>
            </w:r>
            <w:r w:rsidR="00EA396C">
              <w:rPr>
                <w:noProof/>
                <w:webHidden/>
              </w:rPr>
              <w:t>11</w:t>
            </w:r>
            <w:r w:rsidR="005F0639">
              <w:rPr>
                <w:noProof/>
                <w:webHidden/>
              </w:rPr>
              <w:fldChar w:fldCharType="end"/>
            </w:r>
          </w:hyperlink>
        </w:p>
        <w:p w14:paraId="6E7B2930" w14:textId="77777777" w:rsidR="005F0639" w:rsidRDefault="00B24F47">
          <w:pPr>
            <w:pStyle w:val="TOC3"/>
            <w:tabs>
              <w:tab w:val="left" w:pos="1320"/>
              <w:tab w:val="right" w:leader="dot" w:pos="9016"/>
            </w:tabs>
            <w:rPr>
              <w:rFonts w:asciiTheme="minorHAnsi" w:eastAsiaTheme="minorEastAsia" w:hAnsiTheme="minorHAnsi"/>
              <w:noProof/>
              <w:lang w:val="en-US"/>
            </w:rPr>
          </w:pPr>
          <w:hyperlink w:anchor="_Toc484180785" w:history="1">
            <w:r w:rsidR="005F0639" w:rsidRPr="00902E2A">
              <w:rPr>
                <w:rStyle w:val="Hyperlink"/>
                <w:noProof/>
                <w:lang w:val="en-GB"/>
              </w:rPr>
              <w:t>3.6.3</w:t>
            </w:r>
            <w:r w:rsidR="005F0639">
              <w:rPr>
                <w:rFonts w:asciiTheme="minorHAnsi" w:eastAsiaTheme="minorEastAsia" w:hAnsiTheme="minorHAnsi"/>
                <w:noProof/>
                <w:lang w:val="en-US"/>
              </w:rPr>
              <w:tab/>
            </w:r>
            <w:r w:rsidR="005F0639" w:rsidRPr="00902E2A">
              <w:rPr>
                <w:rStyle w:val="Hyperlink"/>
                <w:noProof/>
                <w:lang w:val="en-GB"/>
              </w:rPr>
              <w:t>Internal</w:t>
            </w:r>
            <w:r w:rsidR="005F0639">
              <w:rPr>
                <w:noProof/>
                <w:webHidden/>
              </w:rPr>
              <w:tab/>
            </w:r>
            <w:r w:rsidR="005F0639">
              <w:rPr>
                <w:noProof/>
                <w:webHidden/>
              </w:rPr>
              <w:fldChar w:fldCharType="begin"/>
            </w:r>
            <w:r w:rsidR="005F0639">
              <w:rPr>
                <w:noProof/>
                <w:webHidden/>
              </w:rPr>
              <w:instrText xml:space="preserve"> PAGEREF _Toc484180785 \h </w:instrText>
            </w:r>
            <w:r w:rsidR="005F0639">
              <w:rPr>
                <w:noProof/>
                <w:webHidden/>
              </w:rPr>
            </w:r>
            <w:r w:rsidR="005F0639">
              <w:rPr>
                <w:noProof/>
                <w:webHidden/>
              </w:rPr>
              <w:fldChar w:fldCharType="separate"/>
            </w:r>
            <w:r w:rsidR="00EA396C">
              <w:rPr>
                <w:noProof/>
                <w:webHidden/>
              </w:rPr>
              <w:t>13</w:t>
            </w:r>
            <w:r w:rsidR="005F0639">
              <w:rPr>
                <w:noProof/>
                <w:webHidden/>
              </w:rPr>
              <w:fldChar w:fldCharType="end"/>
            </w:r>
          </w:hyperlink>
        </w:p>
        <w:p w14:paraId="05E80064" w14:textId="77777777" w:rsidR="005F0639" w:rsidRDefault="00B24F47">
          <w:pPr>
            <w:pStyle w:val="TOC3"/>
            <w:tabs>
              <w:tab w:val="left" w:pos="1320"/>
              <w:tab w:val="right" w:leader="dot" w:pos="9016"/>
            </w:tabs>
            <w:rPr>
              <w:rFonts w:asciiTheme="minorHAnsi" w:eastAsiaTheme="minorEastAsia" w:hAnsiTheme="minorHAnsi"/>
              <w:noProof/>
              <w:lang w:val="en-US"/>
            </w:rPr>
          </w:pPr>
          <w:hyperlink w:anchor="_Toc484180786" w:history="1">
            <w:r w:rsidR="005F0639" w:rsidRPr="00902E2A">
              <w:rPr>
                <w:rStyle w:val="Hyperlink"/>
                <w:noProof/>
                <w:lang w:val="en-GB"/>
              </w:rPr>
              <w:t>3.6.4</w:t>
            </w:r>
            <w:r w:rsidR="005F0639">
              <w:rPr>
                <w:rFonts w:asciiTheme="minorHAnsi" w:eastAsiaTheme="minorEastAsia" w:hAnsiTheme="minorHAnsi"/>
                <w:noProof/>
                <w:lang w:val="en-US"/>
              </w:rPr>
              <w:tab/>
            </w:r>
            <w:r w:rsidR="005F0639" w:rsidRPr="00902E2A">
              <w:rPr>
                <w:rStyle w:val="Hyperlink"/>
                <w:noProof/>
                <w:lang w:val="en-GB"/>
              </w:rPr>
              <w:t>Data Science</w:t>
            </w:r>
            <w:r w:rsidR="005F0639">
              <w:rPr>
                <w:noProof/>
                <w:webHidden/>
              </w:rPr>
              <w:tab/>
            </w:r>
            <w:r w:rsidR="005F0639">
              <w:rPr>
                <w:noProof/>
                <w:webHidden/>
              </w:rPr>
              <w:fldChar w:fldCharType="begin"/>
            </w:r>
            <w:r w:rsidR="005F0639">
              <w:rPr>
                <w:noProof/>
                <w:webHidden/>
              </w:rPr>
              <w:instrText xml:space="preserve"> PAGEREF _Toc484180786 \h </w:instrText>
            </w:r>
            <w:r w:rsidR="005F0639">
              <w:rPr>
                <w:noProof/>
                <w:webHidden/>
              </w:rPr>
            </w:r>
            <w:r w:rsidR="005F0639">
              <w:rPr>
                <w:noProof/>
                <w:webHidden/>
              </w:rPr>
              <w:fldChar w:fldCharType="separate"/>
            </w:r>
            <w:r w:rsidR="00EA396C">
              <w:rPr>
                <w:noProof/>
                <w:webHidden/>
              </w:rPr>
              <w:t>13</w:t>
            </w:r>
            <w:r w:rsidR="005F0639">
              <w:rPr>
                <w:noProof/>
                <w:webHidden/>
              </w:rPr>
              <w:fldChar w:fldCharType="end"/>
            </w:r>
          </w:hyperlink>
        </w:p>
        <w:p w14:paraId="3063A9D0" w14:textId="77777777" w:rsidR="005F0639" w:rsidRDefault="00B24F47">
          <w:pPr>
            <w:pStyle w:val="TOC3"/>
            <w:tabs>
              <w:tab w:val="left" w:pos="1320"/>
              <w:tab w:val="right" w:leader="dot" w:pos="9016"/>
            </w:tabs>
            <w:rPr>
              <w:rFonts w:asciiTheme="minorHAnsi" w:eastAsiaTheme="minorEastAsia" w:hAnsiTheme="minorHAnsi"/>
              <w:noProof/>
              <w:lang w:val="en-US"/>
            </w:rPr>
          </w:pPr>
          <w:hyperlink w:anchor="_Toc484180787" w:history="1">
            <w:r w:rsidR="005F0639" w:rsidRPr="00902E2A">
              <w:rPr>
                <w:rStyle w:val="Hyperlink"/>
                <w:noProof/>
                <w:lang w:val="en-GB"/>
              </w:rPr>
              <w:t>3.6.5</w:t>
            </w:r>
            <w:r w:rsidR="005F0639">
              <w:rPr>
                <w:rFonts w:asciiTheme="minorHAnsi" w:eastAsiaTheme="minorEastAsia" w:hAnsiTheme="minorHAnsi"/>
                <w:noProof/>
                <w:lang w:val="en-US"/>
              </w:rPr>
              <w:tab/>
            </w:r>
            <w:r w:rsidR="005F0639" w:rsidRPr="00902E2A">
              <w:rPr>
                <w:rStyle w:val="Hyperlink"/>
                <w:noProof/>
                <w:lang w:val="en-GB"/>
              </w:rPr>
              <w:t>Vessel</w:t>
            </w:r>
            <w:r w:rsidR="005F0639">
              <w:rPr>
                <w:noProof/>
                <w:webHidden/>
              </w:rPr>
              <w:tab/>
            </w:r>
            <w:r w:rsidR="005F0639">
              <w:rPr>
                <w:noProof/>
                <w:webHidden/>
              </w:rPr>
              <w:fldChar w:fldCharType="begin"/>
            </w:r>
            <w:r w:rsidR="005F0639">
              <w:rPr>
                <w:noProof/>
                <w:webHidden/>
              </w:rPr>
              <w:instrText xml:space="preserve"> PAGEREF _Toc484180787 \h </w:instrText>
            </w:r>
            <w:r w:rsidR="005F0639">
              <w:rPr>
                <w:noProof/>
                <w:webHidden/>
              </w:rPr>
            </w:r>
            <w:r w:rsidR="005F0639">
              <w:rPr>
                <w:noProof/>
                <w:webHidden/>
              </w:rPr>
              <w:fldChar w:fldCharType="separate"/>
            </w:r>
            <w:r w:rsidR="00EA396C">
              <w:rPr>
                <w:noProof/>
                <w:webHidden/>
              </w:rPr>
              <w:t>15</w:t>
            </w:r>
            <w:r w:rsidR="005F0639">
              <w:rPr>
                <w:noProof/>
                <w:webHidden/>
              </w:rPr>
              <w:fldChar w:fldCharType="end"/>
            </w:r>
          </w:hyperlink>
        </w:p>
        <w:p w14:paraId="7A764DDA" w14:textId="77777777" w:rsidR="005F0639" w:rsidRDefault="00B24F47">
          <w:pPr>
            <w:pStyle w:val="TOC3"/>
            <w:tabs>
              <w:tab w:val="left" w:pos="1320"/>
              <w:tab w:val="right" w:leader="dot" w:pos="9016"/>
            </w:tabs>
            <w:rPr>
              <w:rFonts w:asciiTheme="minorHAnsi" w:eastAsiaTheme="minorEastAsia" w:hAnsiTheme="minorHAnsi"/>
              <w:noProof/>
              <w:lang w:val="en-US"/>
            </w:rPr>
          </w:pPr>
          <w:hyperlink w:anchor="_Toc484180788" w:history="1">
            <w:r w:rsidR="005F0639" w:rsidRPr="00902E2A">
              <w:rPr>
                <w:rStyle w:val="Hyperlink"/>
                <w:noProof/>
                <w:lang w:val="en-GB"/>
              </w:rPr>
              <w:t>3.6.6</w:t>
            </w:r>
            <w:r w:rsidR="005F0639">
              <w:rPr>
                <w:rFonts w:asciiTheme="minorHAnsi" w:eastAsiaTheme="minorEastAsia" w:hAnsiTheme="minorHAnsi"/>
                <w:noProof/>
                <w:lang w:val="en-US"/>
              </w:rPr>
              <w:tab/>
            </w:r>
            <w:r w:rsidR="005F0639" w:rsidRPr="00902E2A">
              <w:rPr>
                <w:rStyle w:val="Hyperlink"/>
                <w:noProof/>
                <w:lang w:val="en-GB"/>
              </w:rPr>
              <w:t>OEM partnering</w:t>
            </w:r>
            <w:r w:rsidR="005F0639">
              <w:rPr>
                <w:noProof/>
                <w:webHidden/>
              </w:rPr>
              <w:tab/>
            </w:r>
            <w:r w:rsidR="005F0639">
              <w:rPr>
                <w:noProof/>
                <w:webHidden/>
              </w:rPr>
              <w:fldChar w:fldCharType="begin"/>
            </w:r>
            <w:r w:rsidR="005F0639">
              <w:rPr>
                <w:noProof/>
                <w:webHidden/>
              </w:rPr>
              <w:instrText xml:space="preserve"> PAGEREF _Toc484180788 \h </w:instrText>
            </w:r>
            <w:r w:rsidR="005F0639">
              <w:rPr>
                <w:noProof/>
                <w:webHidden/>
              </w:rPr>
            </w:r>
            <w:r w:rsidR="005F0639">
              <w:rPr>
                <w:noProof/>
                <w:webHidden/>
              </w:rPr>
              <w:fldChar w:fldCharType="separate"/>
            </w:r>
            <w:r w:rsidR="00EA396C">
              <w:rPr>
                <w:noProof/>
                <w:webHidden/>
              </w:rPr>
              <w:t>16</w:t>
            </w:r>
            <w:r w:rsidR="005F0639">
              <w:rPr>
                <w:noProof/>
                <w:webHidden/>
              </w:rPr>
              <w:fldChar w:fldCharType="end"/>
            </w:r>
          </w:hyperlink>
        </w:p>
        <w:p w14:paraId="2795945D" w14:textId="77777777" w:rsidR="005F0639" w:rsidRDefault="00B24F47">
          <w:pPr>
            <w:pStyle w:val="TOC3"/>
            <w:tabs>
              <w:tab w:val="left" w:pos="1320"/>
              <w:tab w:val="right" w:leader="dot" w:pos="9016"/>
            </w:tabs>
            <w:rPr>
              <w:rFonts w:asciiTheme="minorHAnsi" w:eastAsiaTheme="minorEastAsia" w:hAnsiTheme="minorHAnsi"/>
              <w:noProof/>
              <w:lang w:val="en-US"/>
            </w:rPr>
          </w:pPr>
          <w:hyperlink w:anchor="_Toc484180789" w:history="1">
            <w:r w:rsidR="005F0639" w:rsidRPr="00902E2A">
              <w:rPr>
                <w:rStyle w:val="Hyperlink"/>
                <w:noProof/>
                <w:lang w:val="en-GB"/>
              </w:rPr>
              <w:t>3.6.7</w:t>
            </w:r>
            <w:r w:rsidR="005F0639">
              <w:rPr>
                <w:rFonts w:asciiTheme="minorHAnsi" w:eastAsiaTheme="minorEastAsia" w:hAnsiTheme="minorHAnsi"/>
                <w:noProof/>
                <w:lang w:val="en-US"/>
              </w:rPr>
              <w:tab/>
            </w:r>
            <w:r w:rsidR="005F0639" w:rsidRPr="00902E2A">
              <w:rPr>
                <w:rStyle w:val="Hyperlink"/>
                <w:noProof/>
                <w:lang w:val="en-GB"/>
              </w:rPr>
              <w:t>Damen Digital Services</w:t>
            </w:r>
            <w:r w:rsidR="005F0639">
              <w:rPr>
                <w:noProof/>
                <w:webHidden/>
              </w:rPr>
              <w:tab/>
            </w:r>
            <w:r w:rsidR="005F0639">
              <w:rPr>
                <w:noProof/>
                <w:webHidden/>
              </w:rPr>
              <w:fldChar w:fldCharType="begin"/>
            </w:r>
            <w:r w:rsidR="005F0639">
              <w:rPr>
                <w:noProof/>
                <w:webHidden/>
              </w:rPr>
              <w:instrText xml:space="preserve"> PAGEREF _Toc484180789 \h </w:instrText>
            </w:r>
            <w:r w:rsidR="005F0639">
              <w:rPr>
                <w:noProof/>
                <w:webHidden/>
              </w:rPr>
            </w:r>
            <w:r w:rsidR="005F0639">
              <w:rPr>
                <w:noProof/>
                <w:webHidden/>
              </w:rPr>
              <w:fldChar w:fldCharType="separate"/>
            </w:r>
            <w:r w:rsidR="00EA396C">
              <w:rPr>
                <w:noProof/>
                <w:webHidden/>
              </w:rPr>
              <w:t>17</w:t>
            </w:r>
            <w:r w:rsidR="005F0639">
              <w:rPr>
                <w:noProof/>
                <w:webHidden/>
              </w:rPr>
              <w:fldChar w:fldCharType="end"/>
            </w:r>
          </w:hyperlink>
        </w:p>
        <w:p w14:paraId="30698A7A" w14:textId="77777777" w:rsidR="005F0639" w:rsidRDefault="00B24F47">
          <w:pPr>
            <w:pStyle w:val="TOC3"/>
            <w:tabs>
              <w:tab w:val="left" w:pos="1320"/>
              <w:tab w:val="right" w:leader="dot" w:pos="9016"/>
            </w:tabs>
            <w:rPr>
              <w:rFonts w:asciiTheme="minorHAnsi" w:eastAsiaTheme="minorEastAsia" w:hAnsiTheme="minorHAnsi"/>
              <w:noProof/>
              <w:lang w:val="en-US"/>
            </w:rPr>
          </w:pPr>
          <w:hyperlink w:anchor="_Toc484180790" w:history="1">
            <w:r w:rsidR="005F0639" w:rsidRPr="00902E2A">
              <w:rPr>
                <w:rStyle w:val="Hyperlink"/>
                <w:noProof/>
                <w:lang w:val="en-GB"/>
              </w:rPr>
              <w:t>3.6.8</w:t>
            </w:r>
            <w:r w:rsidR="005F0639">
              <w:rPr>
                <w:rFonts w:asciiTheme="minorHAnsi" w:eastAsiaTheme="minorEastAsia" w:hAnsiTheme="minorHAnsi"/>
                <w:noProof/>
                <w:lang w:val="en-US"/>
              </w:rPr>
              <w:tab/>
            </w:r>
            <w:r w:rsidR="005F0639" w:rsidRPr="00902E2A">
              <w:rPr>
                <w:rStyle w:val="Hyperlink"/>
                <w:noProof/>
                <w:lang w:val="en-GB"/>
              </w:rPr>
              <w:t>Unmanned &amp; autonomous sailing</w:t>
            </w:r>
            <w:r w:rsidR="005F0639">
              <w:rPr>
                <w:noProof/>
                <w:webHidden/>
              </w:rPr>
              <w:tab/>
            </w:r>
            <w:r w:rsidR="005F0639">
              <w:rPr>
                <w:noProof/>
                <w:webHidden/>
              </w:rPr>
              <w:fldChar w:fldCharType="begin"/>
            </w:r>
            <w:r w:rsidR="005F0639">
              <w:rPr>
                <w:noProof/>
                <w:webHidden/>
              </w:rPr>
              <w:instrText xml:space="preserve"> PAGEREF _Toc484180790 \h </w:instrText>
            </w:r>
            <w:r w:rsidR="005F0639">
              <w:rPr>
                <w:noProof/>
                <w:webHidden/>
              </w:rPr>
            </w:r>
            <w:r w:rsidR="005F0639">
              <w:rPr>
                <w:noProof/>
                <w:webHidden/>
              </w:rPr>
              <w:fldChar w:fldCharType="separate"/>
            </w:r>
            <w:r w:rsidR="00EA396C">
              <w:rPr>
                <w:noProof/>
                <w:webHidden/>
              </w:rPr>
              <w:t>17</w:t>
            </w:r>
            <w:r w:rsidR="005F0639">
              <w:rPr>
                <w:noProof/>
                <w:webHidden/>
              </w:rPr>
              <w:fldChar w:fldCharType="end"/>
            </w:r>
          </w:hyperlink>
        </w:p>
        <w:p w14:paraId="5BF24A3A" w14:textId="77777777" w:rsidR="005F0639" w:rsidRDefault="00B24F47">
          <w:pPr>
            <w:pStyle w:val="TOC1"/>
            <w:rPr>
              <w:rFonts w:asciiTheme="minorHAnsi" w:eastAsiaTheme="minorEastAsia" w:hAnsiTheme="minorHAnsi"/>
              <w:noProof/>
              <w:lang w:val="en-US"/>
            </w:rPr>
          </w:pPr>
          <w:hyperlink w:anchor="_Toc484180791" w:history="1">
            <w:r w:rsidR="005F0639" w:rsidRPr="00902E2A">
              <w:rPr>
                <w:rStyle w:val="Hyperlink"/>
                <w:noProof/>
              </w:rPr>
              <w:t>Communication</w:t>
            </w:r>
            <w:r w:rsidR="005F0639">
              <w:rPr>
                <w:noProof/>
                <w:webHidden/>
              </w:rPr>
              <w:tab/>
            </w:r>
            <w:r w:rsidR="005F0639">
              <w:rPr>
                <w:noProof/>
                <w:webHidden/>
              </w:rPr>
              <w:fldChar w:fldCharType="begin"/>
            </w:r>
            <w:r w:rsidR="005F0639">
              <w:rPr>
                <w:noProof/>
                <w:webHidden/>
              </w:rPr>
              <w:instrText xml:space="preserve"> PAGEREF _Toc484180791 \h </w:instrText>
            </w:r>
            <w:r w:rsidR="005F0639">
              <w:rPr>
                <w:noProof/>
                <w:webHidden/>
              </w:rPr>
            </w:r>
            <w:r w:rsidR="005F0639">
              <w:rPr>
                <w:noProof/>
                <w:webHidden/>
              </w:rPr>
              <w:fldChar w:fldCharType="separate"/>
            </w:r>
            <w:r w:rsidR="00EA396C">
              <w:rPr>
                <w:noProof/>
                <w:webHidden/>
              </w:rPr>
              <w:t>19</w:t>
            </w:r>
            <w:r w:rsidR="005F0639">
              <w:rPr>
                <w:noProof/>
                <w:webHidden/>
              </w:rPr>
              <w:fldChar w:fldCharType="end"/>
            </w:r>
          </w:hyperlink>
        </w:p>
        <w:p w14:paraId="79168016" w14:textId="77777777" w:rsidR="005F0639" w:rsidRDefault="00B24F47">
          <w:pPr>
            <w:pStyle w:val="TOC2"/>
            <w:rPr>
              <w:rFonts w:asciiTheme="minorHAnsi" w:eastAsiaTheme="minorEastAsia" w:hAnsiTheme="minorHAnsi"/>
              <w:noProof/>
              <w:lang w:val="en-US"/>
            </w:rPr>
          </w:pPr>
          <w:hyperlink w:anchor="_Toc484180792" w:history="1">
            <w:r w:rsidR="005F0639" w:rsidRPr="00902E2A">
              <w:rPr>
                <w:rStyle w:val="Hyperlink"/>
                <w:noProof/>
                <w:lang w:val="en-GB"/>
              </w:rPr>
              <w:t>3.7</w:t>
            </w:r>
            <w:r w:rsidR="005F0639">
              <w:rPr>
                <w:rFonts w:asciiTheme="minorHAnsi" w:eastAsiaTheme="minorEastAsia" w:hAnsiTheme="minorHAnsi"/>
                <w:noProof/>
                <w:lang w:val="en-US"/>
              </w:rPr>
              <w:tab/>
            </w:r>
            <w:r w:rsidR="005F0639" w:rsidRPr="00902E2A">
              <w:rPr>
                <w:rStyle w:val="Hyperlink"/>
                <w:noProof/>
              </w:rPr>
              <w:t>External</w:t>
            </w:r>
            <w:r w:rsidR="005F0639" w:rsidRPr="00902E2A">
              <w:rPr>
                <w:rStyle w:val="Hyperlink"/>
                <w:noProof/>
                <w:lang w:val="en-GB"/>
              </w:rPr>
              <w:t xml:space="preserve"> communication</w:t>
            </w:r>
            <w:r w:rsidR="005F0639">
              <w:rPr>
                <w:noProof/>
                <w:webHidden/>
              </w:rPr>
              <w:tab/>
            </w:r>
            <w:r w:rsidR="005F0639">
              <w:rPr>
                <w:noProof/>
                <w:webHidden/>
              </w:rPr>
              <w:fldChar w:fldCharType="begin"/>
            </w:r>
            <w:r w:rsidR="005F0639">
              <w:rPr>
                <w:noProof/>
                <w:webHidden/>
              </w:rPr>
              <w:instrText xml:space="preserve"> PAGEREF _Toc484180792 \h </w:instrText>
            </w:r>
            <w:r w:rsidR="005F0639">
              <w:rPr>
                <w:noProof/>
                <w:webHidden/>
              </w:rPr>
            </w:r>
            <w:r w:rsidR="005F0639">
              <w:rPr>
                <w:noProof/>
                <w:webHidden/>
              </w:rPr>
              <w:fldChar w:fldCharType="separate"/>
            </w:r>
            <w:r w:rsidR="00EA396C">
              <w:rPr>
                <w:noProof/>
                <w:webHidden/>
              </w:rPr>
              <w:t>19</w:t>
            </w:r>
            <w:r w:rsidR="005F0639">
              <w:rPr>
                <w:noProof/>
                <w:webHidden/>
              </w:rPr>
              <w:fldChar w:fldCharType="end"/>
            </w:r>
          </w:hyperlink>
        </w:p>
        <w:p w14:paraId="6F3CD735" w14:textId="77777777" w:rsidR="005F0639" w:rsidRDefault="00B24F47">
          <w:pPr>
            <w:pStyle w:val="TOC2"/>
            <w:rPr>
              <w:rFonts w:asciiTheme="minorHAnsi" w:eastAsiaTheme="minorEastAsia" w:hAnsiTheme="minorHAnsi"/>
              <w:noProof/>
              <w:lang w:val="en-US"/>
            </w:rPr>
          </w:pPr>
          <w:hyperlink w:anchor="_Toc484180793" w:history="1">
            <w:r w:rsidR="005F0639" w:rsidRPr="00902E2A">
              <w:rPr>
                <w:rStyle w:val="Hyperlink"/>
                <w:noProof/>
                <w:lang w:val="en-GB"/>
              </w:rPr>
              <w:t>3.8</w:t>
            </w:r>
            <w:r w:rsidR="005F0639">
              <w:rPr>
                <w:rFonts w:asciiTheme="minorHAnsi" w:eastAsiaTheme="minorEastAsia" w:hAnsiTheme="minorHAnsi"/>
                <w:noProof/>
                <w:lang w:val="en-US"/>
              </w:rPr>
              <w:tab/>
            </w:r>
            <w:r w:rsidR="005F0639" w:rsidRPr="00902E2A">
              <w:rPr>
                <w:rStyle w:val="Hyperlink"/>
                <w:noProof/>
                <w:lang w:val="en-GB"/>
              </w:rPr>
              <w:t>Internal communication</w:t>
            </w:r>
            <w:r w:rsidR="005F0639">
              <w:rPr>
                <w:noProof/>
                <w:webHidden/>
              </w:rPr>
              <w:tab/>
            </w:r>
            <w:r w:rsidR="005F0639">
              <w:rPr>
                <w:noProof/>
                <w:webHidden/>
              </w:rPr>
              <w:fldChar w:fldCharType="begin"/>
            </w:r>
            <w:r w:rsidR="005F0639">
              <w:rPr>
                <w:noProof/>
                <w:webHidden/>
              </w:rPr>
              <w:instrText xml:space="preserve"> PAGEREF _Toc484180793 \h </w:instrText>
            </w:r>
            <w:r w:rsidR="005F0639">
              <w:rPr>
                <w:noProof/>
                <w:webHidden/>
              </w:rPr>
            </w:r>
            <w:r w:rsidR="005F0639">
              <w:rPr>
                <w:noProof/>
                <w:webHidden/>
              </w:rPr>
              <w:fldChar w:fldCharType="separate"/>
            </w:r>
            <w:r w:rsidR="00EA396C">
              <w:rPr>
                <w:noProof/>
                <w:webHidden/>
              </w:rPr>
              <w:t>19</w:t>
            </w:r>
            <w:r w:rsidR="005F0639">
              <w:rPr>
                <w:noProof/>
                <w:webHidden/>
              </w:rPr>
              <w:fldChar w:fldCharType="end"/>
            </w:r>
          </w:hyperlink>
        </w:p>
        <w:p w14:paraId="0C18F8FA" w14:textId="77777777" w:rsidR="005F0639" w:rsidRDefault="00B24F47">
          <w:pPr>
            <w:pStyle w:val="TOC1"/>
            <w:rPr>
              <w:rFonts w:asciiTheme="minorHAnsi" w:eastAsiaTheme="minorEastAsia" w:hAnsiTheme="minorHAnsi"/>
              <w:noProof/>
              <w:lang w:val="en-US"/>
            </w:rPr>
          </w:pPr>
          <w:hyperlink w:anchor="_Toc484180794" w:history="1">
            <w:r w:rsidR="005F0639" w:rsidRPr="00902E2A">
              <w:rPr>
                <w:rStyle w:val="Hyperlink"/>
                <w:noProof/>
                <w:lang w:val="en-GB"/>
              </w:rPr>
              <w:t>4</w:t>
            </w:r>
            <w:r w:rsidR="005F0639">
              <w:rPr>
                <w:rFonts w:asciiTheme="minorHAnsi" w:eastAsiaTheme="minorEastAsia" w:hAnsiTheme="minorHAnsi"/>
                <w:noProof/>
                <w:lang w:val="en-US"/>
              </w:rPr>
              <w:tab/>
            </w:r>
            <w:r w:rsidR="005F0639" w:rsidRPr="00902E2A">
              <w:rPr>
                <w:rStyle w:val="Hyperlink"/>
                <w:noProof/>
                <w:lang w:val="en-GB"/>
              </w:rPr>
              <w:t>Financials</w:t>
            </w:r>
            <w:r w:rsidR="005F0639">
              <w:rPr>
                <w:noProof/>
                <w:webHidden/>
              </w:rPr>
              <w:tab/>
            </w:r>
            <w:r w:rsidR="005F0639">
              <w:rPr>
                <w:noProof/>
                <w:webHidden/>
              </w:rPr>
              <w:fldChar w:fldCharType="begin"/>
            </w:r>
            <w:r w:rsidR="005F0639">
              <w:rPr>
                <w:noProof/>
                <w:webHidden/>
              </w:rPr>
              <w:instrText xml:space="preserve"> PAGEREF _Toc484180794 \h </w:instrText>
            </w:r>
            <w:r w:rsidR="005F0639">
              <w:rPr>
                <w:noProof/>
                <w:webHidden/>
              </w:rPr>
            </w:r>
            <w:r w:rsidR="005F0639">
              <w:rPr>
                <w:noProof/>
                <w:webHidden/>
              </w:rPr>
              <w:fldChar w:fldCharType="separate"/>
            </w:r>
            <w:r w:rsidR="00EA396C">
              <w:rPr>
                <w:noProof/>
                <w:webHidden/>
              </w:rPr>
              <w:t>20</w:t>
            </w:r>
            <w:r w:rsidR="005F0639">
              <w:rPr>
                <w:noProof/>
                <w:webHidden/>
              </w:rPr>
              <w:fldChar w:fldCharType="end"/>
            </w:r>
          </w:hyperlink>
        </w:p>
        <w:p w14:paraId="351457E0" w14:textId="77777777" w:rsidR="005F0639" w:rsidRDefault="00B24F47">
          <w:pPr>
            <w:pStyle w:val="TOC2"/>
            <w:rPr>
              <w:rFonts w:asciiTheme="minorHAnsi" w:eastAsiaTheme="minorEastAsia" w:hAnsiTheme="minorHAnsi"/>
              <w:noProof/>
              <w:lang w:val="en-US"/>
            </w:rPr>
          </w:pPr>
          <w:hyperlink w:anchor="_Toc484180795" w:history="1">
            <w:r w:rsidR="005F0639" w:rsidRPr="00902E2A">
              <w:rPr>
                <w:rStyle w:val="Hyperlink"/>
                <w:noProof/>
                <w:lang w:val="en-GB"/>
              </w:rPr>
              <w:t>4.1</w:t>
            </w:r>
            <w:r w:rsidR="005F0639">
              <w:rPr>
                <w:rFonts w:asciiTheme="minorHAnsi" w:eastAsiaTheme="minorEastAsia" w:hAnsiTheme="minorHAnsi"/>
                <w:noProof/>
                <w:lang w:val="en-US"/>
              </w:rPr>
              <w:tab/>
            </w:r>
            <w:r w:rsidR="005F0639" w:rsidRPr="00902E2A">
              <w:rPr>
                <w:rStyle w:val="Hyperlink"/>
                <w:noProof/>
                <w:lang w:val="en-GB"/>
              </w:rPr>
              <w:t>Benefits</w:t>
            </w:r>
            <w:r w:rsidR="005F0639">
              <w:rPr>
                <w:noProof/>
                <w:webHidden/>
              </w:rPr>
              <w:tab/>
            </w:r>
            <w:r w:rsidR="005F0639">
              <w:rPr>
                <w:noProof/>
                <w:webHidden/>
              </w:rPr>
              <w:fldChar w:fldCharType="begin"/>
            </w:r>
            <w:r w:rsidR="005F0639">
              <w:rPr>
                <w:noProof/>
                <w:webHidden/>
              </w:rPr>
              <w:instrText xml:space="preserve"> PAGEREF _Toc484180795 \h </w:instrText>
            </w:r>
            <w:r w:rsidR="005F0639">
              <w:rPr>
                <w:noProof/>
                <w:webHidden/>
              </w:rPr>
            </w:r>
            <w:r w:rsidR="005F0639">
              <w:rPr>
                <w:noProof/>
                <w:webHidden/>
              </w:rPr>
              <w:fldChar w:fldCharType="separate"/>
            </w:r>
            <w:r w:rsidR="00EA396C">
              <w:rPr>
                <w:noProof/>
                <w:webHidden/>
              </w:rPr>
              <w:t>20</w:t>
            </w:r>
            <w:r w:rsidR="005F0639">
              <w:rPr>
                <w:noProof/>
                <w:webHidden/>
              </w:rPr>
              <w:fldChar w:fldCharType="end"/>
            </w:r>
          </w:hyperlink>
        </w:p>
        <w:p w14:paraId="687C0A09" w14:textId="77777777" w:rsidR="005F0639" w:rsidRDefault="00B24F47">
          <w:pPr>
            <w:pStyle w:val="TOC2"/>
            <w:rPr>
              <w:rFonts w:asciiTheme="minorHAnsi" w:eastAsiaTheme="minorEastAsia" w:hAnsiTheme="minorHAnsi"/>
              <w:noProof/>
              <w:lang w:val="en-US"/>
            </w:rPr>
          </w:pPr>
          <w:hyperlink w:anchor="_Toc484180796" w:history="1">
            <w:r w:rsidR="005F0639" w:rsidRPr="00902E2A">
              <w:rPr>
                <w:rStyle w:val="Hyperlink"/>
                <w:noProof/>
                <w:lang w:val="en-GB"/>
              </w:rPr>
              <w:t>4.2</w:t>
            </w:r>
            <w:r w:rsidR="005F0639">
              <w:rPr>
                <w:rFonts w:asciiTheme="minorHAnsi" w:eastAsiaTheme="minorEastAsia" w:hAnsiTheme="minorHAnsi"/>
                <w:noProof/>
                <w:lang w:val="en-US"/>
              </w:rPr>
              <w:tab/>
            </w:r>
            <w:r w:rsidR="005F0639" w:rsidRPr="00902E2A">
              <w:rPr>
                <w:rStyle w:val="Hyperlink"/>
                <w:noProof/>
                <w:lang w:val="en-GB"/>
              </w:rPr>
              <w:t>Competitors offerings</w:t>
            </w:r>
            <w:r w:rsidR="005F0639">
              <w:rPr>
                <w:noProof/>
                <w:webHidden/>
              </w:rPr>
              <w:tab/>
            </w:r>
            <w:r w:rsidR="005F0639">
              <w:rPr>
                <w:noProof/>
                <w:webHidden/>
              </w:rPr>
              <w:fldChar w:fldCharType="begin"/>
            </w:r>
            <w:r w:rsidR="005F0639">
              <w:rPr>
                <w:noProof/>
                <w:webHidden/>
              </w:rPr>
              <w:instrText xml:space="preserve"> PAGEREF _Toc484180796 \h </w:instrText>
            </w:r>
            <w:r w:rsidR="005F0639">
              <w:rPr>
                <w:noProof/>
                <w:webHidden/>
              </w:rPr>
            </w:r>
            <w:r w:rsidR="005F0639">
              <w:rPr>
                <w:noProof/>
                <w:webHidden/>
              </w:rPr>
              <w:fldChar w:fldCharType="separate"/>
            </w:r>
            <w:r w:rsidR="00EA396C">
              <w:rPr>
                <w:noProof/>
                <w:webHidden/>
              </w:rPr>
              <w:t>21</w:t>
            </w:r>
            <w:r w:rsidR="005F0639">
              <w:rPr>
                <w:noProof/>
                <w:webHidden/>
              </w:rPr>
              <w:fldChar w:fldCharType="end"/>
            </w:r>
          </w:hyperlink>
        </w:p>
        <w:p w14:paraId="7999D70E" w14:textId="77777777" w:rsidR="005F0639" w:rsidRDefault="00B24F47">
          <w:pPr>
            <w:pStyle w:val="TOC1"/>
            <w:rPr>
              <w:rFonts w:asciiTheme="minorHAnsi" w:eastAsiaTheme="minorEastAsia" w:hAnsiTheme="minorHAnsi"/>
              <w:noProof/>
              <w:lang w:val="en-US"/>
            </w:rPr>
          </w:pPr>
          <w:hyperlink w:anchor="_Toc484180797" w:history="1">
            <w:r w:rsidR="005F0639" w:rsidRPr="00902E2A">
              <w:rPr>
                <w:rStyle w:val="Hyperlink"/>
                <w:rFonts w:cs="Arial"/>
                <w:noProof/>
                <w:lang w:val="en-GB"/>
              </w:rPr>
              <w:t>5</w:t>
            </w:r>
            <w:r w:rsidR="005F0639">
              <w:rPr>
                <w:rFonts w:asciiTheme="minorHAnsi" w:eastAsiaTheme="minorEastAsia" w:hAnsiTheme="minorHAnsi"/>
                <w:noProof/>
                <w:lang w:val="en-US"/>
              </w:rPr>
              <w:tab/>
            </w:r>
            <w:r w:rsidR="005F0639" w:rsidRPr="00902E2A">
              <w:rPr>
                <w:rStyle w:val="Hyperlink"/>
                <w:rFonts w:cs="Arial"/>
                <w:noProof/>
                <w:lang w:val="en-GB"/>
              </w:rPr>
              <w:t>Planning</w:t>
            </w:r>
            <w:r w:rsidR="005F0639">
              <w:rPr>
                <w:noProof/>
                <w:webHidden/>
              </w:rPr>
              <w:tab/>
            </w:r>
            <w:r w:rsidR="005F0639">
              <w:rPr>
                <w:noProof/>
                <w:webHidden/>
              </w:rPr>
              <w:fldChar w:fldCharType="begin"/>
            </w:r>
            <w:r w:rsidR="005F0639">
              <w:rPr>
                <w:noProof/>
                <w:webHidden/>
              </w:rPr>
              <w:instrText xml:space="preserve"> PAGEREF _Toc484180797 \h </w:instrText>
            </w:r>
            <w:r w:rsidR="005F0639">
              <w:rPr>
                <w:noProof/>
                <w:webHidden/>
              </w:rPr>
            </w:r>
            <w:r w:rsidR="005F0639">
              <w:rPr>
                <w:noProof/>
                <w:webHidden/>
              </w:rPr>
              <w:fldChar w:fldCharType="separate"/>
            </w:r>
            <w:r w:rsidR="00EA396C">
              <w:rPr>
                <w:noProof/>
                <w:webHidden/>
              </w:rPr>
              <w:t>22</w:t>
            </w:r>
            <w:r w:rsidR="005F0639">
              <w:rPr>
                <w:noProof/>
                <w:webHidden/>
              </w:rPr>
              <w:fldChar w:fldCharType="end"/>
            </w:r>
          </w:hyperlink>
        </w:p>
        <w:p w14:paraId="1DDC217C" w14:textId="77777777" w:rsidR="005F0639" w:rsidRDefault="00B24F47">
          <w:pPr>
            <w:pStyle w:val="TOC1"/>
            <w:rPr>
              <w:rFonts w:asciiTheme="minorHAnsi" w:eastAsiaTheme="minorEastAsia" w:hAnsiTheme="minorHAnsi"/>
              <w:noProof/>
              <w:lang w:val="en-US"/>
            </w:rPr>
          </w:pPr>
          <w:hyperlink w:anchor="_Toc484180798" w:history="1">
            <w:r w:rsidR="005F0639" w:rsidRPr="00902E2A">
              <w:rPr>
                <w:rStyle w:val="Hyperlink"/>
                <w:noProof/>
                <w:lang w:val="en-GB"/>
              </w:rPr>
              <w:t>6</w:t>
            </w:r>
            <w:r w:rsidR="005F0639">
              <w:rPr>
                <w:rFonts w:asciiTheme="minorHAnsi" w:eastAsiaTheme="minorEastAsia" w:hAnsiTheme="minorHAnsi"/>
                <w:noProof/>
                <w:lang w:val="en-US"/>
              </w:rPr>
              <w:tab/>
            </w:r>
            <w:r w:rsidR="005F0639" w:rsidRPr="00902E2A">
              <w:rPr>
                <w:rStyle w:val="Hyperlink"/>
                <w:noProof/>
                <w:lang w:val="en-GB"/>
              </w:rPr>
              <w:t>Annex A – Detailed responsibilities team members</w:t>
            </w:r>
            <w:r w:rsidR="005F0639">
              <w:rPr>
                <w:noProof/>
                <w:webHidden/>
              </w:rPr>
              <w:tab/>
            </w:r>
            <w:r w:rsidR="005F0639">
              <w:rPr>
                <w:noProof/>
                <w:webHidden/>
              </w:rPr>
              <w:fldChar w:fldCharType="begin"/>
            </w:r>
            <w:r w:rsidR="005F0639">
              <w:rPr>
                <w:noProof/>
                <w:webHidden/>
              </w:rPr>
              <w:instrText xml:space="preserve"> PAGEREF _Toc484180798 \h </w:instrText>
            </w:r>
            <w:r w:rsidR="005F0639">
              <w:rPr>
                <w:noProof/>
                <w:webHidden/>
              </w:rPr>
            </w:r>
            <w:r w:rsidR="005F0639">
              <w:rPr>
                <w:noProof/>
                <w:webHidden/>
              </w:rPr>
              <w:fldChar w:fldCharType="separate"/>
            </w:r>
            <w:r w:rsidR="00EA396C">
              <w:rPr>
                <w:noProof/>
                <w:webHidden/>
              </w:rPr>
              <w:t>23</w:t>
            </w:r>
            <w:r w:rsidR="005F0639">
              <w:rPr>
                <w:noProof/>
                <w:webHidden/>
              </w:rPr>
              <w:fldChar w:fldCharType="end"/>
            </w:r>
          </w:hyperlink>
        </w:p>
        <w:p w14:paraId="2F16D3D0" w14:textId="09421554" w:rsidR="005941A2" w:rsidRPr="00DA582A" w:rsidRDefault="005941A2">
          <w:pPr>
            <w:rPr>
              <w:rFonts w:cs="Arial"/>
              <w:lang w:val="en-GB"/>
            </w:rPr>
          </w:pPr>
          <w:r w:rsidRPr="00DA582A">
            <w:rPr>
              <w:rFonts w:cs="Arial"/>
              <w:b/>
              <w:bCs/>
              <w:noProof/>
              <w:lang w:val="en-GB"/>
            </w:rPr>
            <w:fldChar w:fldCharType="end"/>
          </w:r>
        </w:p>
      </w:sdtContent>
    </w:sdt>
    <w:p w14:paraId="2F16D3D1" w14:textId="5F10726F" w:rsidR="005442A3" w:rsidRPr="00DA582A" w:rsidRDefault="005442A3">
      <w:pPr>
        <w:rPr>
          <w:rFonts w:cs="Arial"/>
          <w:lang w:val="en-GB"/>
        </w:rPr>
      </w:pPr>
      <w:r w:rsidRPr="00DA582A">
        <w:rPr>
          <w:rFonts w:cs="Arial"/>
          <w:lang w:val="en-GB"/>
        </w:rPr>
        <w:br w:type="page"/>
      </w:r>
    </w:p>
    <w:p w14:paraId="2F16D3D2" w14:textId="77777777" w:rsidR="005442A3" w:rsidRPr="00FD26D7" w:rsidRDefault="00054C12" w:rsidP="00074DBC">
      <w:pPr>
        <w:rPr>
          <w:rFonts w:cs="Arial"/>
          <w:b/>
          <w:color w:val="002060"/>
          <w:sz w:val="28"/>
          <w:szCs w:val="28"/>
          <w:lang w:val="en-GB"/>
        </w:rPr>
      </w:pPr>
      <w:r w:rsidRPr="00FD26D7">
        <w:rPr>
          <w:rFonts w:cs="Arial"/>
          <w:b/>
          <w:color w:val="002060"/>
          <w:sz w:val="28"/>
          <w:szCs w:val="28"/>
          <w:lang w:val="en-GB"/>
        </w:rPr>
        <w:lastRenderedPageBreak/>
        <w:t xml:space="preserve">Document </w:t>
      </w:r>
      <w:r w:rsidR="005442A3" w:rsidRPr="00FD26D7">
        <w:rPr>
          <w:rFonts w:cs="Arial"/>
          <w:b/>
          <w:color w:val="002060"/>
          <w:sz w:val="28"/>
          <w:szCs w:val="28"/>
          <w:lang w:val="en-GB"/>
        </w:rPr>
        <w:t>Version Control</w:t>
      </w:r>
    </w:p>
    <w:tbl>
      <w:tblPr>
        <w:tblStyle w:val="LightGrid-Accent1"/>
        <w:tblW w:w="8815" w:type="dxa"/>
        <w:tblLayout w:type="fixed"/>
        <w:tblLook w:val="04A0" w:firstRow="1" w:lastRow="0" w:firstColumn="1" w:lastColumn="0" w:noHBand="0" w:noVBand="1"/>
      </w:tblPr>
      <w:tblGrid>
        <w:gridCol w:w="1056"/>
        <w:gridCol w:w="1344"/>
        <w:gridCol w:w="1276"/>
        <w:gridCol w:w="1984"/>
        <w:gridCol w:w="3155"/>
      </w:tblGrid>
      <w:tr w:rsidR="00D95418" w:rsidRPr="00DA582A" w14:paraId="2F16D3D8" w14:textId="77777777" w:rsidTr="002C36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6" w:type="dxa"/>
            <w:shd w:val="clear" w:color="auto" w:fill="DBE5F1" w:themeFill="accent1" w:themeFillTint="33"/>
          </w:tcPr>
          <w:p w14:paraId="2F16D3D3" w14:textId="77777777" w:rsidR="001352AB" w:rsidRPr="00EC7DAE" w:rsidRDefault="001352AB">
            <w:pPr>
              <w:rPr>
                <w:rFonts w:cs="Arial"/>
                <w:color w:val="002060"/>
                <w:lang w:val="en-GB"/>
              </w:rPr>
            </w:pPr>
            <w:r w:rsidRPr="00EC7DAE">
              <w:rPr>
                <w:rFonts w:cs="Arial"/>
                <w:color w:val="002060"/>
                <w:lang w:val="en-GB"/>
              </w:rPr>
              <w:t>Version</w:t>
            </w:r>
          </w:p>
        </w:tc>
        <w:tc>
          <w:tcPr>
            <w:tcW w:w="1344" w:type="dxa"/>
            <w:shd w:val="clear" w:color="auto" w:fill="DBE5F1" w:themeFill="accent1" w:themeFillTint="33"/>
          </w:tcPr>
          <w:p w14:paraId="2F16D3D4" w14:textId="77777777" w:rsidR="001352AB" w:rsidRPr="00EC7DAE" w:rsidRDefault="001352AB" w:rsidP="00721B99">
            <w:pPr>
              <w:cnfStyle w:val="100000000000" w:firstRow="1" w:lastRow="0" w:firstColumn="0" w:lastColumn="0" w:oddVBand="0" w:evenVBand="0" w:oddHBand="0" w:evenHBand="0" w:firstRowFirstColumn="0" w:firstRowLastColumn="0" w:lastRowFirstColumn="0" w:lastRowLastColumn="0"/>
              <w:rPr>
                <w:rFonts w:cs="Arial"/>
                <w:color w:val="002060"/>
                <w:lang w:val="en-GB"/>
              </w:rPr>
            </w:pPr>
            <w:r w:rsidRPr="00EC7DAE">
              <w:rPr>
                <w:rFonts w:cs="Arial"/>
                <w:color w:val="002060"/>
                <w:lang w:val="en-GB"/>
              </w:rPr>
              <w:t>Date</w:t>
            </w:r>
          </w:p>
        </w:tc>
        <w:tc>
          <w:tcPr>
            <w:tcW w:w="1276" w:type="dxa"/>
            <w:shd w:val="clear" w:color="auto" w:fill="DBE5F1" w:themeFill="accent1" w:themeFillTint="33"/>
          </w:tcPr>
          <w:p w14:paraId="2F16D3D5" w14:textId="77777777" w:rsidR="001352AB" w:rsidRPr="00EC7DAE" w:rsidRDefault="001352AB">
            <w:pPr>
              <w:cnfStyle w:val="100000000000" w:firstRow="1" w:lastRow="0" w:firstColumn="0" w:lastColumn="0" w:oddVBand="0" w:evenVBand="0" w:oddHBand="0" w:evenHBand="0" w:firstRowFirstColumn="0" w:firstRowLastColumn="0" w:lastRowFirstColumn="0" w:lastRowLastColumn="0"/>
              <w:rPr>
                <w:rFonts w:cs="Arial"/>
                <w:color w:val="002060"/>
                <w:lang w:val="en-GB"/>
              </w:rPr>
            </w:pPr>
            <w:r w:rsidRPr="00EC7DAE">
              <w:rPr>
                <w:rFonts w:cs="Arial"/>
                <w:color w:val="002060"/>
                <w:lang w:val="en-GB"/>
              </w:rPr>
              <w:t>Author</w:t>
            </w:r>
          </w:p>
        </w:tc>
        <w:tc>
          <w:tcPr>
            <w:tcW w:w="1984" w:type="dxa"/>
            <w:shd w:val="clear" w:color="auto" w:fill="DBE5F1" w:themeFill="accent1" w:themeFillTint="33"/>
          </w:tcPr>
          <w:p w14:paraId="2F16D3D6" w14:textId="77777777" w:rsidR="001352AB" w:rsidRPr="00EC7DAE" w:rsidRDefault="001352AB" w:rsidP="001352AB">
            <w:pPr>
              <w:cnfStyle w:val="100000000000" w:firstRow="1" w:lastRow="0" w:firstColumn="0" w:lastColumn="0" w:oddVBand="0" w:evenVBand="0" w:oddHBand="0" w:evenHBand="0" w:firstRowFirstColumn="0" w:firstRowLastColumn="0" w:lastRowFirstColumn="0" w:lastRowLastColumn="0"/>
              <w:rPr>
                <w:rFonts w:cs="Arial"/>
                <w:color w:val="002060"/>
                <w:lang w:val="en-GB"/>
              </w:rPr>
            </w:pPr>
            <w:r w:rsidRPr="00EC7DAE">
              <w:rPr>
                <w:rFonts w:cs="Arial"/>
                <w:color w:val="002060"/>
                <w:lang w:val="en-GB"/>
              </w:rPr>
              <w:t>Distributed to</w:t>
            </w:r>
          </w:p>
        </w:tc>
        <w:tc>
          <w:tcPr>
            <w:tcW w:w="3155" w:type="dxa"/>
            <w:shd w:val="clear" w:color="auto" w:fill="DBE5F1" w:themeFill="accent1" w:themeFillTint="33"/>
          </w:tcPr>
          <w:p w14:paraId="2F16D3D7" w14:textId="77777777" w:rsidR="001352AB" w:rsidRPr="00EC7DAE" w:rsidRDefault="001352AB">
            <w:pPr>
              <w:cnfStyle w:val="100000000000" w:firstRow="1" w:lastRow="0" w:firstColumn="0" w:lastColumn="0" w:oddVBand="0" w:evenVBand="0" w:oddHBand="0" w:evenHBand="0" w:firstRowFirstColumn="0" w:firstRowLastColumn="0" w:lastRowFirstColumn="0" w:lastRowLastColumn="0"/>
              <w:rPr>
                <w:rFonts w:cs="Arial"/>
                <w:color w:val="002060"/>
                <w:lang w:val="en-GB"/>
              </w:rPr>
            </w:pPr>
            <w:r w:rsidRPr="00EC7DAE">
              <w:rPr>
                <w:rFonts w:cs="Arial"/>
                <w:color w:val="002060"/>
                <w:lang w:val="en-GB"/>
              </w:rPr>
              <w:t>Remarks</w:t>
            </w:r>
          </w:p>
        </w:tc>
      </w:tr>
      <w:tr w:rsidR="00D95418" w:rsidRPr="00DA582A" w14:paraId="2F16D3DE" w14:textId="77777777" w:rsidTr="002C3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6" w:type="dxa"/>
            <w:shd w:val="clear" w:color="auto" w:fill="auto"/>
          </w:tcPr>
          <w:p w14:paraId="2F16D3D9" w14:textId="77777777" w:rsidR="001352AB" w:rsidRPr="00DA582A" w:rsidRDefault="00244EA1" w:rsidP="00054C12">
            <w:pPr>
              <w:rPr>
                <w:rFonts w:cs="Arial"/>
                <w:b w:val="0"/>
                <w:lang w:val="en-GB"/>
              </w:rPr>
            </w:pPr>
            <w:r w:rsidRPr="00DA582A">
              <w:rPr>
                <w:rFonts w:cs="Arial"/>
                <w:b w:val="0"/>
                <w:lang w:val="en-GB"/>
              </w:rPr>
              <w:t>0.1</w:t>
            </w:r>
          </w:p>
        </w:tc>
        <w:tc>
          <w:tcPr>
            <w:tcW w:w="1344" w:type="dxa"/>
            <w:shd w:val="clear" w:color="auto" w:fill="auto"/>
          </w:tcPr>
          <w:p w14:paraId="2F16D3DA" w14:textId="74FBE721" w:rsidR="001352AB" w:rsidRPr="00DA582A" w:rsidRDefault="00885A44" w:rsidP="00E71158">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22-3-17</w:t>
            </w:r>
          </w:p>
        </w:tc>
        <w:tc>
          <w:tcPr>
            <w:tcW w:w="1276" w:type="dxa"/>
            <w:shd w:val="clear" w:color="auto" w:fill="auto"/>
          </w:tcPr>
          <w:p w14:paraId="2F16D3DB" w14:textId="7EDEDA91" w:rsidR="001352AB" w:rsidRPr="00DA582A" w:rsidRDefault="00885A44" w:rsidP="00BC5601">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Sander Alles</w:t>
            </w:r>
          </w:p>
        </w:tc>
        <w:tc>
          <w:tcPr>
            <w:tcW w:w="1984" w:type="dxa"/>
            <w:shd w:val="clear" w:color="auto" w:fill="auto"/>
          </w:tcPr>
          <w:p w14:paraId="2F16D3DC" w14:textId="6FFFE5DF" w:rsidR="00D95418" w:rsidRPr="00DA582A" w:rsidRDefault="00885A44" w:rsidP="00BC5601">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Toine, Rutger, Marco</w:t>
            </w:r>
            <w:r w:rsidR="00E27FDD">
              <w:rPr>
                <w:rFonts w:cs="Arial"/>
                <w:lang w:val="en-GB"/>
              </w:rPr>
              <w:t>, Boudewijn</w:t>
            </w:r>
          </w:p>
        </w:tc>
        <w:tc>
          <w:tcPr>
            <w:tcW w:w="3155" w:type="dxa"/>
            <w:shd w:val="clear" w:color="auto" w:fill="auto"/>
          </w:tcPr>
          <w:p w14:paraId="2F16D3DD" w14:textId="543D0C65" w:rsidR="001352AB" w:rsidRPr="00DA582A" w:rsidRDefault="00E27FDD" w:rsidP="00BC5601">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First draft</w:t>
            </w:r>
          </w:p>
        </w:tc>
      </w:tr>
      <w:tr w:rsidR="00D95418" w:rsidRPr="00220EDF" w14:paraId="2F16D3E4" w14:textId="77777777" w:rsidTr="002C367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6" w:type="dxa"/>
            <w:shd w:val="clear" w:color="auto" w:fill="auto"/>
          </w:tcPr>
          <w:p w14:paraId="2F16D3DF" w14:textId="650BEB3F" w:rsidR="001352AB" w:rsidRPr="00DA582A" w:rsidRDefault="00885A44">
            <w:pPr>
              <w:rPr>
                <w:rFonts w:cs="Arial"/>
                <w:b w:val="0"/>
                <w:lang w:val="en-GB"/>
              </w:rPr>
            </w:pPr>
            <w:r>
              <w:rPr>
                <w:rFonts w:cs="Arial"/>
                <w:b w:val="0"/>
                <w:lang w:val="en-GB"/>
              </w:rPr>
              <w:t>0.2</w:t>
            </w:r>
          </w:p>
        </w:tc>
        <w:tc>
          <w:tcPr>
            <w:tcW w:w="1344" w:type="dxa"/>
            <w:shd w:val="clear" w:color="auto" w:fill="auto"/>
          </w:tcPr>
          <w:p w14:paraId="2F16D3E0" w14:textId="154CBE55" w:rsidR="001352AB" w:rsidRPr="00DA582A" w:rsidRDefault="00885A44">
            <w:pPr>
              <w:cnfStyle w:val="000000010000" w:firstRow="0" w:lastRow="0" w:firstColumn="0" w:lastColumn="0" w:oddVBand="0" w:evenVBand="0" w:oddHBand="0" w:evenHBand="1" w:firstRowFirstColumn="0" w:firstRowLastColumn="0" w:lastRowFirstColumn="0" w:lastRowLastColumn="0"/>
              <w:rPr>
                <w:rFonts w:cs="Arial"/>
                <w:lang w:val="en-GB"/>
              </w:rPr>
            </w:pPr>
            <w:r>
              <w:rPr>
                <w:rFonts w:cs="Arial"/>
                <w:lang w:val="en-GB"/>
              </w:rPr>
              <w:t>27-3-17</w:t>
            </w:r>
          </w:p>
        </w:tc>
        <w:tc>
          <w:tcPr>
            <w:tcW w:w="1276" w:type="dxa"/>
            <w:shd w:val="clear" w:color="auto" w:fill="auto"/>
          </w:tcPr>
          <w:p w14:paraId="2F16D3E1" w14:textId="3C2E92AE" w:rsidR="001352AB" w:rsidRPr="00DA582A" w:rsidRDefault="00885A44">
            <w:pPr>
              <w:cnfStyle w:val="000000010000" w:firstRow="0" w:lastRow="0" w:firstColumn="0" w:lastColumn="0" w:oddVBand="0" w:evenVBand="0" w:oddHBand="0" w:evenHBand="1" w:firstRowFirstColumn="0" w:firstRowLastColumn="0" w:lastRowFirstColumn="0" w:lastRowLastColumn="0"/>
              <w:rPr>
                <w:rFonts w:cs="Arial"/>
                <w:lang w:val="en-GB"/>
              </w:rPr>
            </w:pPr>
            <w:r>
              <w:rPr>
                <w:rFonts w:cs="Arial"/>
                <w:lang w:val="en-GB"/>
              </w:rPr>
              <w:t>Sander Alles</w:t>
            </w:r>
          </w:p>
        </w:tc>
        <w:tc>
          <w:tcPr>
            <w:tcW w:w="1984" w:type="dxa"/>
            <w:shd w:val="clear" w:color="auto" w:fill="auto"/>
          </w:tcPr>
          <w:p w14:paraId="2F16D3E2" w14:textId="77777777" w:rsidR="001352AB" w:rsidRPr="00DA582A" w:rsidRDefault="001352AB">
            <w:pPr>
              <w:cnfStyle w:val="000000010000" w:firstRow="0" w:lastRow="0" w:firstColumn="0" w:lastColumn="0" w:oddVBand="0" w:evenVBand="0" w:oddHBand="0" w:evenHBand="1" w:firstRowFirstColumn="0" w:firstRowLastColumn="0" w:lastRowFirstColumn="0" w:lastRowLastColumn="0"/>
              <w:rPr>
                <w:rFonts w:cs="Arial"/>
                <w:lang w:val="en-GB"/>
              </w:rPr>
            </w:pPr>
          </w:p>
        </w:tc>
        <w:tc>
          <w:tcPr>
            <w:tcW w:w="3155" w:type="dxa"/>
            <w:shd w:val="clear" w:color="auto" w:fill="auto"/>
          </w:tcPr>
          <w:p w14:paraId="2F16D3E3" w14:textId="244801C5" w:rsidR="001352AB" w:rsidRPr="00DA582A" w:rsidRDefault="00E27FDD">
            <w:pPr>
              <w:cnfStyle w:val="000000010000" w:firstRow="0" w:lastRow="0" w:firstColumn="0" w:lastColumn="0" w:oddVBand="0" w:evenVBand="0" w:oddHBand="0" w:evenHBand="1" w:firstRowFirstColumn="0" w:firstRowLastColumn="0" w:lastRowFirstColumn="0" w:lastRowLastColumn="0"/>
              <w:rPr>
                <w:rFonts w:cs="Arial"/>
                <w:lang w:val="en-GB"/>
              </w:rPr>
            </w:pPr>
            <w:r>
              <w:rPr>
                <w:rFonts w:cs="Arial"/>
                <w:lang w:val="en-GB"/>
              </w:rPr>
              <w:t>Descriptions of deliverables added, Streams added</w:t>
            </w:r>
          </w:p>
        </w:tc>
      </w:tr>
      <w:tr w:rsidR="00D95418" w:rsidRPr="00220EDF" w14:paraId="2F16D3EA" w14:textId="77777777" w:rsidTr="002C3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6" w:type="dxa"/>
            <w:shd w:val="clear" w:color="auto" w:fill="auto"/>
          </w:tcPr>
          <w:p w14:paraId="2F16D3E5" w14:textId="5AFAADD7" w:rsidR="001352AB" w:rsidRPr="00DA582A" w:rsidRDefault="00E27FDD">
            <w:pPr>
              <w:rPr>
                <w:rFonts w:cs="Arial"/>
                <w:b w:val="0"/>
                <w:lang w:val="en-GB"/>
              </w:rPr>
            </w:pPr>
            <w:r>
              <w:rPr>
                <w:rFonts w:cs="Arial"/>
                <w:b w:val="0"/>
                <w:lang w:val="en-GB"/>
              </w:rPr>
              <w:t>0.3</w:t>
            </w:r>
          </w:p>
        </w:tc>
        <w:tc>
          <w:tcPr>
            <w:tcW w:w="1344" w:type="dxa"/>
            <w:shd w:val="clear" w:color="auto" w:fill="auto"/>
          </w:tcPr>
          <w:p w14:paraId="2F16D3E6" w14:textId="60EA4056" w:rsidR="001352AB" w:rsidRPr="00DA582A" w:rsidRDefault="00E27FDD">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5-4-17</w:t>
            </w:r>
          </w:p>
        </w:tc>
        <w:tc>
          <w:tcPr>
            <w:tcW w:w="1276" w:type="dxa"/>
            <w:shd w:val="clear" w:color="auto" w:fill="auto"/>
          </w:tcPr>
          <w:p w14:paraId="2F16D3E7" w14:textId="7BDB19E0" w:rsidR="001352AB" w:rsidRPr="00DA582A" w:rsidRDefault="00E27FDD">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Sander</w:t>
            </w:r>
          </w:p>
        </w:tc>
        <w:tc>
          <w:tcPr>
            <w:tcW w:w="1984" w:type="dxa"/>
            <w:shd w:val="clear" w:color="auto" w:fill="auto"/>
          </w:tcPr>
          <w:p w14:paraId="2F16D3E8" w14:textId="77777777" w:rsidR="001352AB" w:rsidRPr="00DA582A" w:rsidRDefault="001352AB">
            <w:pPr>
              <w:cnfStyle w:val="000000100000" w:firstRow="0" w:lastRow="0" w:firstColumn="0" w:lastColumn="0" w:oddVBand="0" w:evenVBand="0" w:oddHBand="1" w:evenHBand="0" w:firstRowFirstColumn="0" w:firstRowLastColumn="0" w:lastRowFirstColumn="0" w:lastRowLastColumn="0"/>
              <w:rPr>
                <w:rFonts w:cs="Arial"/>
                <w:lang w:val="en-GB"/>
              </w:rPr>
            </w:pPr>
          </w:p>
        </w:tc>
        <w:tc>
          <w:tcPr>
            <w:tcW w:w="3155" w:type="dxa"/>
            <w:shd w:val="clear" w:color="auto" w:fill="auto"/>
          </w:tcPr>
          <w:p w14:paraId="2F16D3E9" w14:textId="0484576A" w:rsidR="001352AB" w:rsidRPr="00DA582A" w:rsidRDefault="00E27FDD">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 xml:space="preserve">PSC deleted, chapter Roles and </w:t>
            </w:r>
            <w:r w:rsidR="0042210B">
              <w:rPr>
                <w:rFonts w:cs="Arial"/>
                <w:lang w:val="en-GB"/>
              </w:rPr>
              <w:t>responsibilities</w:t>
            </w:r>
            <w:r>
              <w:rPr>
                <w:rFonts w:cs="Arial"/>
                <w:lang w:val="en-GB"/>
              </w:rPr>
              <w:t xml:space="preserve"> needs to be added</w:t>
            </w:r>
          </w:p>
        </w:tc>
      </w:tr>
      <w:tr w:rsidR="00D95418" w:rsidRPr="00541AC5" w14:paraId="2F16D3F0" w14:textId="77777777" w:rsidTr="002C367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6" w:type="dxa"/>
            <w:shd w:val="clear" w:color="auto" w:fill="auto"/>
          </w:tcPr>
          <w:p w14:paraId="2F16D3EB" w14:textId="69CF91D6" w:rsidR="001352AB" w:rsidRPr="00DA582A" w:rsidRDefault="00541AC5" w:rsidP="00235C92">
            <w:pPr>
              <w:rPr>
                <w:rFonts w:cs="Arial"/>
                <w:b w:val="0"/>
                <w:lang w:val="en-GB"/>
              </w:rPr>
            </w:pPr>
            <w:r>
              <w:rPr>
                <w:rFonts w:cs="Arial"/>
                <w:b w:val="0"/>
                <w:lang w:val="en-GB"/>
              </w:rPr>
              <w:t>0.4</w:t>
            </w:r>
          </w:p>
        </w:tc>
        <w:tc>
          <w:tcPr>
            <w:tcW w:w="1344" w:type="dxa"/>
            <w:shd w:val="clear" w:color="auto" w:fill="auto"/>
          </w:tcPr>
          <w:p w14:paraId="2F16D3EC" w14:textId="0FC084A2" w:rsidR="001352AB" w:rsidRPr="00DA582A" w:rsidRDefault="00541AC5">
            <w:pPr>
              <w:cnfStyle w:val="000000010000" w:firstRow="0" w:lastRow="0" w:firstColumn="0" w:lastColumn="0" w:oddVBand="0" w:evenVBand="0" w:oddHBand="0" w:evenHBand="1" w:firstRowFirstColumn="0" w:firstRowLastColumn="0" w:lastRowFirstColumn="0" w:lastRowLastColumn="0"/>
              <w:rPr>
                <w:rFonts w:cs="Arial"/>
                <w:lang w:val="en-GB"/>
              </w:rPr>
            </w:pPr>
            <w:r>
              <w:rPr>
                <w:rFonts w:cs="Arial"/>
                <w:lang w:val="en-GB"/>
              </w:rPr>
              <w:t>7-4-17</w:t>
            </w:r>
          </w:p>
        </w:tc>
        <w:tc>
          <w:tcPr>
            <w:tcW w:w="1276" w:type="dxa"/>
            <w:shd w:val="clear" w:color="auto" w:fill="auto"/>
          </w:tcPr>
          <w:p w14:paraId="2F16D3ED" w14:textId="4F37AA3F" w:rsidR="001352AB" w:rsidRPr="00DA582A" w:rsidRDefault="00541AC5">
            <w:pPr>
              <w:cnfStyle w:val="000000010000" w:firstRow="0" w:lastRow="0" w:firstColumn="0" w:lastColumn="0" w:oddVBand="0" w:evenVBand="0" w:oddHBand="0" w:evenHBand="1" w:firstRowFirstColumn="0" w:firstRowLastColumn="0" w:lastRowFirstColumn="0" w:lastRowLastColumn="0"/>
              <w:rPr>
                <w:rFonts w:cs="Arial"/>
                <w:lang w:val="en-GB"/>
              </w:rPr>
            </w:pPr>
            <w:r>
              <w:rPr>
                <w:rFonts w:cs="Arial"/>
                <w:lang w:val="en-GB"/>
              </w:rPr>
              <w:t>Sander</w:t>
            </w:r>
          </w:p>
        </w:tc>
        <w:tc>
          <w:tcPr>
            <w:tcW w:w="1984" w:type="dxa"/>
            <w:shd w:val="clear" w:color="auto" w:fill="auto"/>
          </w:tcPr>
          <w:p w14:paraId="2F16D3EE" w14:textId="77777777" w:rsidR="001352AB" w:rsidRPr="00DA582A" w:rsidRDefault="001352AB">
            <w:pPr>
              <w:cnfStyle w:val="000000010000" w:firstRow="0" w:lastRow="0" w:firstColumn="0" w:lastColumn="0" w:oddVBand="0" w:evenVBand="0" w:oddHBand="0" w:evenHBand="1" w:firstRowFirstColumn="0" w:firstRowLastColumn="0" w:lastRowFirstColumn="0" w:lastRowLastColumn="0"/>
              <w:rPr>
                <w:rFonts w:cs="Arial"/>
                <w:lang w:val="en-GB"/>
              </w:rPr>
            </w:pPr>
          </w:p>
        </w:tc>
        <w:tc>
          <w:tcPr>
            <w:tcW w:w="3155" w:type="dxa"/>
            <w:shd w:val="clear" w:color="auto" w:fill="auto"/>
          </w:tcPr>
          <w:p w14:paraId="2F16D3EF" w14:textId="489E4766" w:rsidR="001352AB" w:rsidRPr="00DA582A" w:rsidRDefault="00541AC5">
            <w:pPr>
              <w:cnfStyle w:val="000000010000" w:firstRow="0" w:lastRow="0" w:firstColumn="0" w:lastColumn="0" w:oddVBand="0" w:evenVBand="0" w:oddHBand="0" w:evenHBand="1" w:firstRowFirstColumn="0" w:firstRowLastColumn="0" w:lastRowFirstColumn="0" w:lastRowLastColumn="0"/>
              <w:rPr>
                <w:rFonts w:cs="Arial"/>
                <w:lang w:val="en-GB"/>
              </w:rPr>
            </w:pPr>
            <w:r>
              <w:rPr>
                <w:rFonts w:cs="Arial"/>
                <w:lang w:val="en-GB"/>
              </w:rPr>
              <w:t>Add swimming lanes / Digital transformation</w:t>
            </w:r>
          </w:p>
        </w:tc>
      </w:tr>
      <w:tr w:rsidR="00D95418" w:rsidRPr="00541AC5" w14:paraId="2F16D3F6" w14:textId="77777777" w:rsidTr="002C3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6" w:type="dxa"/>
            <w:shd w:val="clear" w:color="auto" w:fill="auto"/>
          </w:tcPr>
          <w:p w14:paraId="2F16D3F1" w14:textId="1A4BC8E9" w:rsidR="001352AB" w:rsidRPr="00DA582A" w:rsidRDefault="00541AC5">
            <w:pPr>
              <w:rPr>
                <w:rFonts w:cs="Arial"/>
                <w:b w:val="0"/>
                <w:lang w:val="en-GB"/>
              </w:rPr>
            </w:pPr>
            <w:r>
              <w:rPr>
                <w:rFonts w:cs="Arial"/>
                <w:b w:val="0"/>
                <w:lang w:val="en-GB"/>
              </w:rPr>
              <w:t>0.5</w:t>
            </w:r>
          </w:p>
        </w:tc>
        <w:tc>
          <w:tcPr>
            <w:tcW w:w="1344" w:type="dxa"/>
            <w:shd w:val="clear" w:color="auto" w:fill="auto"/>
          </w:tcPr>
          <w:p w14:paraId="2F16D3F2" w14:textId="0A84ADC4" w:rsidR="001352AB" w:rsidRPr="00DA582A" w:rsidRDefault="00541AC5">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10-4-17</w:t>
            </w:r>
          </w:p>
        </w:tc>
        <w:tc>
          <w:tcPr>
            <w:tcW w:w="1276" w:type="dxa"/>
            <w:shd w:val="clear" w:color="auto" w:fill="auto"/>
          </w:tcPr>
          <w:p w14:paraId="2F16D3F3" w14:textId="0609FF92" w:rsidR="001352AB" w:rsidRPr="00DA582A" w:rsidRDefault="00541AC5">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Sander</w:t>
            </w:r>
          </w:p>
        </w:tc>
        <w:tc>
          <w:tcPr>
            <w:tcW w:w="1984" w:type="dxa"/>
            <w:shd w:val="clear" w:color="auto" w:fill="auto"/>
          </w:tcPr>
          <w:p w14:paraId="2F16D3F4" w14:textId="77777777" w:rsidR="001352AB" w:rsidRPr="00DA582A" w:rsidRDefault="001352AB">
            <w:pPr>
              <w:cnfStyle w:val="000000100000" w:firstRow="0" w:lastRow="0" w:firstColumn="0" w:lastColumn="0" w:oddVBand="0" w:evenVBand="0" w:oddHBand="1" w:evenHBand="0" w:firstRowFirstColumn="0" w:firstRowLastColumn="0" w:lastRowFirstColumn="0" w:lastRowLastColumn="0"/>
              <w:rPr>
                <w:rFonts w:cs="Arial"/>
                <w:lang w:val="en-GB"/>
              </w:rPr>
            </w:pPr>
          </w:p>
        </w:tc>
        <w:tc>
          <w:tcPr>
            <w:tcW w:w="3155" w:type="dxa"/>
            <w:shd w:val="clear" w:color="auto" w:fill="auto"/>
          </w:tcPr>
          <w:p w14:paraId="2F16D3F5" w14:textId="77777777" w:rsidR="001352AB" w:rsidRPr="00DA582A" w:rsidRDefault="001352AB">
            <w:pPr>
              <w:cnfStyle w:val="000000100000" w:firstRow="0" w:lastRow="0" w:firstColumn="0" w:lastColumn="0" w:oddVBand="0" w:evenVBand="0" w:oddHBand="1" w:evenHBand="0" w:firstRowFirstColumn="0" w:firstRowLastColumn="0" w:lastRowFirstColumn="0" w:lastRowLastColumn="0"/>
              <w:rPr>
                <w:rFonts w:cs="Arial"/>
                <w:lang w:val="en-GB"/>
              </w:rPr>
            </w:pPr>
          </w:p>
        </w:tc>
      </w:tr>
      <w:tr w:rsidR="00D95418" w:rsidRPr="00541AC5" w14:paraId="2F16D3FC" w14:textId="77777777" w:rsidTr="002C367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6" w:type="dxa"/>
            <w:shd w:val="clear" w:color="auto" w:fill="auto"/>
          </w:tcPr>
          <w:p w14:paraId="2F16D3F7" w14:textId="6653A274" w:rsidR="001352AB" w:rsidRPr="00DA582A" w:rsidRDefault="006A4458">
            <w:pPr>
              <w:rPr>
                <w:rFonts w:cs="Arial"/>
                <w:b w:val="0"/>
                <w:lang w:val="en-GB"/>
              </w:rPr>
            </w:pPr>
            <w:r>
              <w:rPr>
                <w:rFonts w:cs="Arial"/>
                <w:b w:val="0"/>
                <w:lang w:val="en-GB"/>
              </w:rPr>
              <w:t>0.6</w:t>
            </w:r>
          </w:p>
        </w:tc>
        <w:tc>
          <w:tcPr>
            <w:tcW w:w="1344" w:type="dxa"/>
            <w:shd w:val="clear" w:color="auto" w:fill="auto"/>
          </w:tcPr>
          <w:p w14:paraId="2F16D3F8" w14:textId="3596D6D3" w:rsidR="001352AB" w:rsidRPr="00DA582A" w:rsidRDefault="002C3671">
            <w:pPr>
              <w:cnfStyle w:val="000000010000" w:firstRow="0" w:lastRow="0" w:firstColumn="0" w:lastColumn="0" w:oddVBand="0" w:evenVBand="0" w:oddHBand="0" w:evenHBand="1" w:firstRowFirstColumn="0" w:firstRowLastColumn="0" w:lastRowFirstColumn="0" w:lastRowLastColumn="0"/>
              <w:rPr>
                <w:rFonts w:cs="Arial"/>
                <w:lang w:val="en-GB"/>
              </w:rPr>
            </w:pPr>
            <w:r>
              <w:rPr>
                <w:rFonts w:cs="Arial"/>
                <w:lang w:val="en-GB"/>
              </w:rPr>
              <w:t>11-4-2017</w:t>
            </w:r>
          </w:p>
        </w:tc>
        <w:tc>
          <w:tcPr>
            <w:tcW w:w="1276" w:type="dxa"/>
            <w:shd w:val="clear" w:color="auto" w:fill="auto"/>
          </w:tcPr>
          <w:p w14:paraId="2F16D3F9" w14:textId="2A8249C3" w:rsidR="001352AB" w:rsidRPr="00DA582A" w:rsidRDefault="002C3671">
            <w:pPr>
              <w:cnfStyle w:val="000000010000" w:firstRow="0" w:lastRow="0" w:firstColumn="0" w:lastColumn="0" w:oddVBand="0" w:evenVBand="0" w:oddHBand="0" w:evenHBand="1" w:firstRowFirstColumn="0" w:firstRowLastColumn="0" w:lastRowFirstColumn="0" w:lastRowLastColumn="0"/>
              <w:rPr>
                <w:rFonts w:cs="Arial"/>
                <w:lang w:val="en-GB"/>
              </w:rPr>
            </w:pPr>
            <w:r>
              <w:rPr>
                <w:rFonts w:cs="Arial"/>
                <w:lang w:val="en-GB"/>
              </w:rPr>
              <w:t>Toine</w:t>
            </w:r>
          </w:p>
        </w:tc>
        <w:tc>
          <w:tcPr>
            <w:tcW w:w="1984" w:type="dxa"/>
            <w:shd w:val="clear" w:color="auto" w:fill="auto"/>
          </w:tcPr>
          <w:p w14:paraId="2F16D3FA" w14:textId="77777777" w:rsidR="001352AB" w:rsidRPr="00DA582A" w:rsidRDefault="001352AB">
            <w:pPr>
              <w:cnfStyle w:val="000000010000" w:firstRow="0" w:lastRow="0" w:firstColumn="0" w:lastColumn="0" w:oddVBand="0" w:evenVBand="0" w:oddHBand="0" w:evenHBand="1" w:firstRowFirstColumn="0" w:firstRowLastColumn="0" w:lastRowFirstColumn="0" w:lastRowLastColumn="0"/>
              <w:rPr>
                <w:rFonts w:cs="Arial"/>
                <w:lang w:val="en-GB"/>
              </w:rPr>
            </w:pPr>
          </w:p>
        </w:tc>
        <w:tc>
          <w:tcPr>
            <w:tcW w:w="3155" w:type="dxa"/>
            <w:shd w:val="clear" w:color="auto" w:fill="auto"/>
          </w:tcPr>
          <w:p w14:paraId="2F16D3FB" w14:textId="77005357" w:rsidR="001352AB" w:rsidRPr="00DA582A" w:rsidRDefault="002C3671">
            <w:pPr>
              <w:cnfStyle w:val="000000010000" w:firstRow="0" w:lastRow="0" w:firstColumn="0" w:lastColumn="0" w:oddVBand="0" w:evenVBand="0" w:oddHBand="0" w:evenHBand="1" w:firstRowFirstColumn="0" w:firstRowLastColumn="0" w:lastRowFirstColumn="0" w:lastRowLastColumn="0"/>
              <w:rPr>
                <w:rFonts w:cs="Arial"/>
                <w:lang w:val="en-GB"/>
              </w:rPr>
            </w:pPr>
            <w:r>
              <w:rPr>
                <w:rFonts w:cs="Arial"/>
                <w:lang w:val="en-GB"/>
              </w:rPr>
              <w:t>Added comments</w:t>
            </w:r>
          </w:p>
        </w:tc>
      </w:tr>
      <w:tr w:rsidR="00D95418" w:rsidRPr="00541AC5" w14:paraId="2F16D402" w14:textId="77777777" w:rsidTr="002C3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6" w:type="dxa"/>
            <w:shd w:val="clear" w:color="auto" w:fill="auto"/>
          </w:tcPr>
          <w:p w14:paraId="2F16D3FD" w14:textId="1E0DB2E8" w:rsidR="001352AB" w:rsidRPr="00DA582A" w:rsidRDefault="001B2CAC">
            <w:pPr>
              <w:rPr>
                <w:rFonts w:cs="Arial"/>
                <w:b w:val="0"/>
                <w:lang w:val="en-GB"/>
              </w:rPr>
            </w:pPr>
            <w:r>
              <w:rPr>
                <w:rFonts w:cs="Arial"/>
                <w:b w:val="0"/>
                <w:lang w:val="en-GB"/>
              </w:rPr>
              <w:t>0.7</w:t>
            </w:r>
          </w:p>
        </w:tc>
        <w:tc>
          <w:tcPr>
            <w:tcW w:w="1344" w:type="dxa"/>
            <w:shd w:val="clear" w:color="auto" w:fill="auto"/>
          </w:tcPr>
          <w:p w14:paraId="2F16D3FE" w14:textId="2708BC98" w:rsidR="001352AB" w:rsidRPr="00DA582A" w:rsidRDefault="001B2CAC">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16-4-2017</w:t>
            </w:r>
          </w:p>
        </w:tc>
        <w:tc>
          <w:tcPr>
            <w:tcW w:w="1276" w:type="dxa"/>
            <w:shd w:val="clear" w:color="auto" w:fill="auto"/>
          </w:tcPr>
          <w:p w14:paraId="2F16D3FF" w14:textId="1039A5E0" w:rsidR="001352AB" w:rsidRPr="00DA582A" w:rsidRDefault="001B2CAC">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Rutger</w:t>
            </w:r>
          </w:p>
        </w:tc>
        <w:tc>
          <w:tcPr>
            <w:tcW w:w="1984" w:type="dxa"/>
            <w:shd w:val="clear" w:color="auto" w:fill="auto"/>
          </w:tcPr>
          <w:p w14:paraId="2F16D400" w14:textId="77777777" w:rsidR="001352AB" w:rsidRPr="00DA582A" w:rsidRDefault="001352AB">
            <w:pPr>
              <w:cnfStyle w:val="000000100000" w:firstRow="0" w:lastRow="0" w:firstColumn="0" w:lastColumn="0" w:oddVBand="0" w:evenVBand="0" w:oddHBand="1" w:evenHBand="0" w:firstRowFirstColumn="0" w:firstRowLastColumn="0" w:lastRowFirstColumn="0" w:lastRowLastColumn="0"/>
              <w:rPr>
                <w:rFonts w:cs="Arial"/>
                <w:lang w:val="en-GB"/>
              </w:rPr>
            </w:pPr>
          </w:p>
        </w:tc>
        <w:tc>
          <w:tcPr>
            <w:tcW w:w="3155" w:type="dxa"/>
            <w:shd w:val="clear" w:color="auto" w:fill="auto"/>
          </w:tcPr>
          <w:p w14:paraId="2F16D401" w14:textId="6BCFE766" w:rsidR="001352AB" w:rsidRPr="00DA582A" w:rsidRDefault="001B2CAC">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Added comments until 2.3</w:t>
            </w:r>
          </w:p>
        </w:tc>
      </w:tr>
      <w:tr w:rsidR="0092031A" w:rsidRPr="00541AC5" w14:paraId="6AC6BA50" w14:textId="77777777" w:rsidTr="002C367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6" w:type="dxa"/>
            <w:shd w:val="clear" w:color="auto" w:fill="auto"/>
          </w:tcPr>
          <w:p w14:paraId="5A9365C4" w14:textId="3FCA2993" w:rsidR="0092031A" w:rsidRPr="001432A5" w:rsidRDefault="0092031A">
            <w:pPr>
              <w:rPr>
                <w:rFonts w:cs="Arial"/>
                <w:b w:val="0"/>
                <w:lang w:val="en-GB"/>
              </w:rPr>
            </w:pPr>
            <w:r w:rsidRPr="0092031A">
              <w:rPr>
                <w:rFonts w:cs="Arial"/>
                <w:lang w:val="en-GB"/>
              </w:rPr>
              <w:t>0.8</w:t>
            </w:r>
          </w:p>
        </w:tc>
        <w:tc>
          <w:tcPr>
            <w:tcW w:w="1344" w:type="dxa"/>
            <w:shd w:val="clear" w:color="auto" w:fill="auto"/>
          </w:tcPr>
          <w:p w14:paraId="63B3E7B8" w14:textId="49A9BFF2" w:rsidR="0092031A" w:rsidRPr="0092031A" w:rsidRDefault="0092031A">
            <w:pPr>
              <w:cnfStyle w:val="000000010000" w:firstRow="0" w:lastRow="0" w:firstColumn="0" w:lastColumn="0" w:oddVBand="0" w:evenVBand="0" w:oddHBand="0" w:evenHBand="1" w:firstRowFirstColumn="0" w:firstRowLastColumn="0" w:lastRowFirstColumn="0" w:lastRowLastColumn="0"/>
              <w:rPr>
                <w:rFonts w:cs="Arial"/>
                <w:lang w:val="en-GB"/>
              </w:rPr>
            </w:pPr>
            <w:r>
              <w:rPr>
                <w:rFonts w:cs="Arial"/>
                <w:lang w:val="en-GB"/>
              </w:rPr>
              <w:t>20-4-17</w:t>
            </w:r>
          </w:p>
        </w:tc>
        <w:tc>
          <w:tcPr>
            <w:tcW w:w="1276" w:type="dxa"/>
            <w:shd w:val="clear" w:color="auto" w:fill="auto"/>
          </w:tcPr>
          <w:p w14:paraId="07CD5DAE" w14:textId="10359510" w:rsidR="0092031A" w:rsidRPr="0092031A" w:rsidRDefault="0092031A">
            <w:pPr>
              <w:cnfStyle w:val="000000010000" w:firstRow="0" w:lastRow="0" w:firstColumn="0" w:lastColumn="0" w:oddVBand="0" w:evenVBand="0" w:oddHBand="0" w:evenHBand="1" w:firstRowFirstColumn="0" w:firstRowLastColumn="0" w:lastRowFirstColumn="0" w:lastRowLastColumn="0"/>
              <w:rPr>
                <w:rFonts w:cs="Arial"/>
                <w:lang w:val="en-GB"/>
              </w:rPr>
            </w:pPr>
            <w:r>
              <w:rPr>
                <w:rFonts w:cs="Arial"/>
                <w:lang w:val="en-GB"/>
              </w:rPr>
              <w:t>Sander</w:t>
            </w:r>
          </w:p>
        </w:tc>
        <w:tc>
          <w:tcPr>
            <w:tcW w:w="1984" w:type="dxa"/>
            <w:shd w:val="clear" w:color="auto" w:fill="auto"/>
          </w:tcPr>
          <w:p w14:paraId="6C8F9BE6" w14:textId="77777777" w:rsidR="0092031A" w:rsidRPr="00E574DE" w:rsidRDefault="0092031A">
            <w:pPr>
              <w:cnfStyle w:val="000000010000" w:firstRow="0" w:lastRow="0" w:firstColumn="0" w:lastColumn="0" w:oddVBand="0" w:evenVBand="0" w:oddHBand="0" w:evenHBand="1" w:firstRowFirstColumn="0" w:firstRowLastColumn="0" w:lastRowFirstColumn="0" w:lastRowLastColumn="0"/>
              <w:rPr>
                <w:rFonts w:cs="Arial"/>
                <w:lang w:val="en-GB"/>
              </w:rPr>
            </w:pPr>
          </w:p>
        </w:tc>
        <w:tc>
          <w:tcPr>
            <w:tcW w:w="3155" w:type="dxa"/>
            <w:shd w:val="clear" w:color="auto" w:fill="auto"/>
          </w:tcPr>
          <w:p w14:paraId="5C5CAF87" w14:textId="77777777" w:rsidR="0092031A" w:rsidRPr="0092031A" w:rsidRDefault="0092031A">
            <w:pPr>
              <w:cnfStyle w:val="000000010000" w:firstRow="0" w:lastRow="0" w:firstColumn="0" w:lastColumn="0" w:oddVBand="0" w:evenVBand="0" w:oddHBand="0" w:evenHBand="1" w:firstRowFirstColumn="0" w:firstRowLastColumn="0" w:lastRowFirstColumn="0" w:lastRowLastColumn="0"/>
              <w:rPr>
                <w:rFonts w:cs="Arial"/>
                <w:lang w:val="en-GB"/>
              </w:rPr>
            </w:pPr>
          </w:p>
        </w:tc>
      </w:tr>
      <w:tr w:rsidR="0092031A" w:rsidRPr="00541AC5" w14:paraId="74888717" w14:textId="77777777" w:rsidTr="002C3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6" w:type="dxa"/>
            <w:shd w:val="clear" w:color="auto" w:fill="auto"/>
          </w:tcPr>
          <w:p w14:paraId="64E67AF5" w14:textId="3BE1623F" w:rsidR="0092031A" w:rsidRPr="001432A5" w:rsidRDefault="008C66E2">
            <w:pPr>
              <w:rPr>
                <w:rFonts w:cs="Arial"/>
                <w:b w:val="0"/>
                <w:lang w:val="en-GB"/>
              </w:rPr>
            </w:pPr>
            <w:r>
              <w:rPr>
                <w:rFonts w:cs="Arial"/>
                <w:b w:val="0"/>
                <w:lang w:val="en-GB"/>
              </w:rPr>
              <w:t>0.9</w:t>
            </w:r>
          </w:p>
        </w:tc>
        <w:tc>
          <w:tcPr>
            <w:tcW w:w="1344" w:type="dxa"/>
            <w:shd w:val="clear" w:color="auto" w:fill="auto"/>
          </w:tcPr>
          <w:p w14:paraId="7907F86B" w14:textId="698673CD" w:rsidR="0092031A" w:rsidRPr="0092031A" w:rsidRDefault="008C66E2">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24-04-2017</w:t>
            </w:r>
          </w:p>
        </w:tc>
        <w:tc>
          <w:tcPr>
            <w:tcW w:w="1276" w:type="dxa"/>
            <w:shd w:val="clear" w:color="auto" w:fill="auto"/>
          </w:tcPr>
          <w:p w14:paraId="41D224E5" w14:textId="0DC4A396" w:rsidR="0092031A" w:rsidRPr="00E574DE" w:rsidRDefault="008C66E2">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Toine</w:t>
            </w:r>
          </w:p>
        </w:tc>
        <w:tc>
          <w:tcPr>
            <w:tcW w:w="1984" w:type="dxa"/>
            <w:shd w:val="clear" w:color="auto" w:fill="auto"/>
          </w:tcPr>
          <w:p w14:paraId="35DE4121" w14:textId="77777777" w:rsidR="0092031A" w:rsidRPr="0092031A" w:rsidRDefault="0092031A">
            <w:pPr>
              <w:cnfStyle w:val="000000100000" w:firstRow="0" w:lastRow="0" w:firstColumn="0" w:lastColumn="0" w:oddVBand="0" w:evenVBand="0" w:oddHBand="1" w:evenHBand="0" w:firstRowFirstColumn="0" w:firstRowLastColumn="0" w:lastRowFirstColumn="0" w:lastRowLastColumn="0"/>
              <w:rPr>
                <w:rFonts w:cs="Arial"/>
                <w:lang w:val="en-GB"/>
              </w:rPr>
            </w:pPr>
          </w:p>
        </w:tc>
        <w:tc>
          <w:tcPr>
            <w:tcW w:w="3155" w:type="dxa"/>
            <w:shd w:val="clear" w:color="auto" w:fill="auto"/>
          </w:tcPr>
          <w:p w14:paraId="2A7563F5" w14:textId="2B4688B1" w:rsidR="0092031A" w:rsidRPr="0092031A" w:rsidRDefault="00FD675C">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Comments</w:t>
            </w:r>
          </w:p>
        </w:tc>
      </w:tr>
      <w:tr w:rsidR="0092031A" w:rsidRPr="00220EDF" w14:paraId="5FF04ACB" w14:textId="77777777" w:rsidTr="002C367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6" w:type="dxa"/>
            <w:shd w:val="clear" w:color="auto" w:fill="auto"/>
          </w:tcPr>
          <w:p w14:paraId="34B37C6F" w14:textId="0D1F95E4" w:rsidR="0092031A" w:rsidRPr="001432A5" w:rsidRDefault="004E615B">
            <w:pPr>
              <w:rPr>
                <w:rFonts w:cs="Arial"/>
                <w:b w:val="0"/>
                <w:lang w:val="en-GB"/>
              </w:rPr>
            </w:pPr>
            <w:r>
              <w:rPr>
                <w:rFonts w:cs="Arial"/>
                <w:b w:val="0"/>
                <w:lang w:val="en-GB"/>
              </w:rPr>
              <w:t>1.0</w:t>
            </w:r>
          </w:p>
        </w:tc>
        <w:tc>
          <w:tcPr>
            <w:tcW w:w="1344" w:type="dxa"/>
            <w:shd w:val="clear" w:color="auto" w:fill="auto"/>
          </w:tcPr>
          <w:p w14:paraId="64B98A8F" w14:textId="3862872D" w:rsidR="0092031A" w:rsidRPr="0092031A" w:rsidRDefault="00613EEC">
            <w:pPr>
              <w:cnfStyle w:val="000000010000" w:firstRow="0" w:lastRow="0" w:firstColumn="0" w:lastColumn="0" w:oddVBand="0" w:evenVBand="0" w:oddHBand="0" w:evenHBand="1" w:firstRowFirstColumn="0" w:firstRowLastColumn="0" w:lastRowFirstColumn="0" w:lastRowLastColumn="0"/>
              <w:rPr>
                <w:rFonts w:cs="Arial"/>
                <w:lang w:val="en-GB"/>
              </w:rPr>
            </w:pPr>
            <w:r>
              <w:rPr>
                <w:rFonts w:cs="Arial"/>
                <w:lang w:val="en-GB"/>
              </w:rPr>
              <w:t>20</w:t>
            </w:r>
            <w:r w:rsidR="004E615B">
              <w:rPr>
                <w:rFonts w:cs="Arial"/>
                <w:lang w:val="en-GB"/>
              </w:rPr>
              <w:t>-5-2017</w:t>
            </w:r>
          </w:p>
        </w:tc>
        <w:tc>
          <w:tcPr>
            <w:tcW w:w="1276" w:type="dxa"/>
            <w:shd w:val="clear" w:color="auto" w:fill="auto"/>
          </w:tcPr>
          <w:p w14:paraId="3D0580CB" w14:textId="47656980" w:rsidR="0092031A" w:rsidRPr="00E574DE" w:rsidRDefault="004E615B">
            <w:pPr>
              <w:cnfStyle w:val="000000010000" w:firstRow="0" w:lastRow="0" w:firstColumn="0" w:lastColumn="0" w:oddVBand="0" w:evenVBand="0" w:oddHBand="0" w:evenHBand="1" w:firstRowFirstColumn="0" w:firstRowLastColumn="0" w:lastRowFirstColumn="0" w:lastRowLastColumn="0"/>
              <w:rPr>
                <w:rFonts w:cs="Arial"/>
                <w:lang w:val="en-GB"/>
              </w:rPr>
            </w:pPr>
            <w:r>
              <w:rPr>
                <w:rFonts w:cs="Arial"/>
                <w:lang w:val="en-GB"/>
              </w:rPr>
              <w:t>Rutger</w:t>
            </w:r>
          </w:p>
        </w:tc>
        <w:tc>
          <w:tcPr>
            <w:tcW w:w="1984" w:type="dxa"/>
            <w:shd w:val="clear" w:color="auto" w:fill="auto"/>
          </w:tcPr>
          <w:p w14:paraId="172AB45B" w14:textId="77777777" w:rsidR="0092031A" w:rsidRPr="0092031A" w:rsidRDefault="0092031A">
            <w:pPr>
              <w:cnfStyle w:val="000000010000" w:firstRow="0" w:lastRow="0" w:firstColumn="0" w:lastColumn="0" w:oddVBand="0" w:evenVBand="0" w:oddHBand="0" w:evenHBand="1" w:firstRowFirstColumn="0" w:firstRowLastColumn="0" w:lastRowFirstColumn="0" w:lastRowLastColumn="0"/>
              <w:rPr>
                <w:rFonts w:cs="Arial"/>
                <w:lang w:val="en-GB"/>
              </w:rPr>
            </w:pPr>
          </w:p>
        </w:tc>
        <w:tc>
          <w:tcPr>
            <w:tcW w:w="3155" w:type="dxa"/>
            <w:shd w:val="clear" w:color="auto" w:fill="auto"/>
          </w:tcPr>
          <w:p w14:paraId="5C55BAE8" w14:textId="220E8719" w:rsidR="0092031A" w:rsidRPr="0092031A" w:rsidRDefault="004E615B">
            <w:pPr>
              <w:cnfStyle w:val="000000010000" w:firstRow="0" w:lastRow="0" w:firstColumn="0" w:lastColumn="0" w:oddVBand="0" w:evenVBand="0" w:oddHBand="0" w:evenHBand="1" w:firstRowFirstColumn="0" w:firstRowLastColumn="0" w:lastRowFirstColumn="0" w:lastRowLastColumn="0"/>
              <w:rPr>
                <w:rFonts w:cs="Arial"/>
                <w:lang w:val="en-GB"/>
              </w:rPr>
            </w:pPr>
            <w:r>
              <w:rPr>
                <w:rFonts w:cs="Arial"/>
                <w:lang w:val="en-GB"/>
              </w:rPr>
              <w:t>Intro adjusted and text added or reviewed in line with PPT</w:t>
            </w:r>
          </w:p>
        </w:tc>
      </w:tr>
      <w:tr w:rsidR="002517E3" w:rsidRPr="002517E3" w14:paraId="1B557AF2" w14:textId="77777777" w:rsidTr="002C3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6" w:type="dxa"/>
            <w:shd w:val="clear" w:color="auto" w:fill="auto"/>
          </w:tcPr>
          <w:p w14:paraId="773129DC" w14:textId="6E6B8755" w:rsidR="002517E3" w:rsidRDefault="002517E3">
            <w:pPr>
              <w:rPr>
                <w:rFonts w:cs="Arial"/>
                <w:lang w:val="en-GB"/>
              </w:rPr>
            </w:pPr>
            <w:r>
              <w:rPr>
                <w:rFonts w:cs="Arial"/>
                <w:lang w:val="en-GB"/>
              </w:rPr>
              <w:t>1.1</w:t>
            </w:r>
          </w:p>
        </w:tc>
        <w:tc>
          <w:tcPr>
            <w:tcW w:w="1344" w:type="dxa"/>
            <w:shd w:val="clear" w:color="auto" w:fill="auto"/>
          </w:tcPr>
          <w:p w14:paraId="341FCB71" w14:textId="2E33AA30" w:rsidR="002517E3" w:rsidRDefault="002517E3">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23/24-5-17</w:t>
            </w:r>
          </w:p>
        </w:tc>
        <w:tc>
          <w:tcPr>
            <w:tcW w:w="1276" w:type="dxa"/>
            <w:shd w:val="clear" w:color="auto" w:fill="auto"/>
          </w:tcPr>
          <w:p w14:paraId="42CC84E5" w14:textId="0F14B2E8" w:rsidR="002517E3" w:rsidRDefault="002517E3">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sander</w:t>
            </w:r>
          </w:p>
        </w:tc>
        <w:tc>
          <w:tcPr>
            <w:tcW w:w="1984" w:type="dxa"/>
            <w:shd w:val="clear" w:color="auto" w:fill="auto"/>
          </w:tcPr>
          <w:p w14:paraId="3B130CAC" w14:textId="77777777" w:rsidR="002517E3" w:rsidRPr="0092031A" w:rsidRDefault="002517E3">
            <w:pPr>
              <w:cnfStyle w:val="000000100000" w:firstRow="0" w:lastRow="0" w:firstColumn="0" w:lastColumn="0" w:oddVBand="0" w:evenVBand="0" w:oddHBand="1" w:evenHBand="0" w:firstRowFirstColumn="0" w:firstRowLastColumn="0" w:lastRowFirstColumn="0" w:lastRowLastColumn="0"/>
              <w:rPr>
                <w:rFonts w:cs="Arial"/>
                <w:lang w:val="en-GB"/>
              </w:rPr>
            </w:pPr>
          </w:p>
        </w:tc>
        <w:tc>
          <w:tcPr>
            <w:tcW w:w="3155" w:type="dxa"/>
            <w:shd w:val="clear" w:color="auto" w:fill="auto"/>
          </w:tcPr>
          <w:p w14:paraId="4EF0284C" w14:textId="77777777" w:rsidR="002517E3" w:rsidRDefault="002517E3">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Enhanced readability through accepting changes.</w:t>
            </w:r>
          </w:p>
          <w:p w14:paraId="64DA0743" w14:textId="7057A2A7" w:rsidR="002517E3" w:rsidRDefault="002517E3">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Removal of “Digi” terminology</w:t>
            </w:r>
          </w:p>
        </w:tc>
      </w:tr>
    </w:tbl>
    <w:p w14:paraId="2F16D403" w14:textId="6E46CD3D" w:rsidR="003D3FE1" w:rsidRPr="00DA582A" w:rsidRDefault="003D3FE1">
      <w:pPr>
        <w:rPr>
          <w:rFonts w:cs="Arial"/>
          <w:lang w:val="en-GB"/>
        </w:rPr>
      </w:pPr>
    </w:p>
    <w:p w14:paraId="4B2EDF31" w14:textId="77777777" w:rsidR="00485CB2" w:rsidRDefault="00485CB2" w:rsidP="003822F7">
      <w:pPr>
        <w:rPr>
          <w:rFonts w:cs="Arial"/>
          <w:b/>
          <w:color w:val="365F91" w:themeColor="accent1" w:themeShade="BF"/>
          <w:sz w:val="28"/>
          <w:szCs w:val="28"/>
          <w:lang w:val="en-GB"/>
        </w:rPr>
      </w:pPr>
    </w:p>
    <w:p w14:paraId="2F16D42F" w14:textId="77777777" w:rsidR="003822F7" w:rsidRPr="00FD26D7" w:rsidRDefault="003822F7" w:rsidP="003822F7">
      <w:pPr>
        <w:rPr>
          <w:rFonts w:cs="Arial"/>
          <w:b/>
          <w:color w:val="002060"/>
          <w:sz w:val="28"/>
          <w:szCs w:val="28"/>
          <w:lang w:val="en-GB"/>
        </w:rPr>
      </w:pPr>
      <w:r w:rsidRPr="00FD26D7">
        <w:rPr>
          <w:rFonts w:cs="Arial"/>
          <w:b/>
          <w:color w:val="002060"/>
          <w:sz w:val="28"/>
          <w:szCs w:val="28"/>
          <w:lang w:val="en-GB"/>
        </w:rPr>
        <w:t>Document References</w:t>
      </w:r>
    </w:p>
    <w:tbl>
      <w:tblPr>
        <w:tblStyle w:val="LightGrid-Accent1"/>
        <w:tblW w:w="9214" w:type="dxa"/>
        <w:tblInd w:w="-34" w:type="dxa"/>
        <w:tblLayout w:type="fixed"/>
        <w:tblLook w:val="04A0" w:firstRow="1" w:lastRow="0" w:firstColumn="1" w:lastColumn="0" w:noHBand="0" w:noVBand="1"/>
      </w:tblPr>
      <w:tblGrid>
        <w:gridCol w:w="4962"/>
        <w:gridCol w:w="1134"/>
        <w:gridCol w:w="1134"/>
        <w:gridCol w:w="1984"/>
      </w:tblGrid>
      <w:tr w:rsidR="003822F7" w:rsidRPr="0032293A" w14:paraId="2F16D434" w14:textId="77777777" w:rsidTr="00C83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2" w:type="dxa"/>
            <w:shd w:val="clear" w:color="auto" w:fill="DBE5F1" w:themeFill="accent1" w:themeFillTint="33"/>
          </w:tcPr>
          <w:p w14:paraId="2F16D430" w14:textId="77777777" w:rsidR="003822F7" w:rsidRPr="00EC7DAE" w:rsidRDefault="003822F7" w:rsidP="00C830D5">
            <w:pPr>
              <w:spacing w:after="200" w:line="276" w:lineRule="auto"/>
              <w:rPr>
                <w:rFonts w:eastAsiaTheme="minorHAnsi" w:cs="Arial"/>
                <w:color w:val="002060"/>
                <w:lang w:val="en-GB"/>
              </w:rPr>
            </w:pPr>
            <w:r w:rsidRPr="00EC7DAE">
              <w:rPr>
                <w:rFonts w:eastAsiaTheme="minorHAnsi" w:cs="Arial"/>
                <w:color w:val="002060"/>
                <w:lang w:val="en-GB"/>
              </w:rPr>
              <w:t>Document name</w:t>
            </w:r>
          </w:p>
        </w:tc>
        <w:tc>
          <w:tcPr>
            <w:tcW w:w="1134" w:type="dxa"/>
            <w:shd w:val="clear" w:color="auto" w:fill="DBE5F1" w:themeFill="accent1" w:themeFillTint="33"/>
          </w:tcPr>
          <w:p w14:paraId="2F16D431" w14:textId="77777777" w:rsidR="003822F7" w:rsidRPr="00EC7DAE" w:rsidRDefault="003822F7" w:rsidP="00C830D5">
            <w:pPr>
              <w:spacing w:after="200" w:line="276" w:lineRule="auto"/>
              <w:cnfStyle w:val="100000000000" w:firstRow="1" w:lastRow="0" w:firstColumn="0" w:lastColumn="0" w:oddVBand="0" w:evenVBand="0" w:oddHBand="0" w:evenHBand="0" w:firstRowFirstColumn="0" w:firstRowLastColumn="0" w:lastRowFirstColumn="0" w:lastRowLastColumn="0"/>
              <w:rPr>
                <w:rFonts w:eastAsiaTheme="minorHAnsi" w:cs="Arial"/>
                <w:color w:val="002060"/>
                <w:lang w:val="en-GB"/>
              </w:rPr>
            </w:pPr>
            <w:r w:rsidRPr="00EC7DAE">
              <w:rPr>
                <w:rFonts w:eastAsiaTheme="minorHAnsi" w:cs="Arial"/>
                <w:color w:val="002060"/>
                <w:lang w:val="en-GB"/>
              </w:rPr>
              <w:t>Version</w:t>
            </w:r>
          </w:p>
        </w:tc>
        <w:tc>
          <w:tcPr>
            <w:tcW w:w="1134" w:type="dxa"/>
            <w:shd w:val="clear" w:color="auto" w:fill="DBE5F1" w:themeFill="accent1" w:themeFillTint="33"/>
          </w:tcPr>
          <w:p w14:paraId="2F16D432" w14:textId="77777777" w:rsidR="003822F7" w:rsidRPr="00EC7DAE" w:rsidRDefault="003822F7" w:rsidP="00C830D5">
            <w:pPr>
              <w:cnfStyle w:val="100000000000" w:firstRow="1" w:lastRow="0" w:firstColumn="0" w:lastColumn="0" w:oddVBand="0" w:evenVBand="0" w:oddHBand="0" w:evenHBand="0" w:firstRowFirstColumn="0" w:firstRowLastColumn="0" w:lastRowFirstColumn="0" w:lastRowLastColumn="0"/>
              <w:rPr>
                <w:rFonts w:cs="Arial"/>
                <w:color w:val="002060"/>
                <w:lang w:val="en-GB"/>
              </w:rPr>
            </w:pPr>
            <w:r w:rsidRPr="00EC7DAE">
              <w:rPr>
                <w:rFonts w:cs="Arial"/>
                <w:color w:val="002060"/>
                <w:lang w:val="en-GB"/>
              </w:rPr>
              <w:t>Date</w:t>
            </w:r>
          </w:p>
        </w:tc>
        <w:tc>
          <w:tcPr>
            <w:tcW w:w="1984" w:type="dxa"/>
            <w:shd w:val="clear" w:color="auto" w:fill="DBE5F1" w:themeFill="accent1" w:themeFillTint="33"/>
          </w:tcPr>
          <w:p w14:paraId="2F16D433" w14:textId="77777777" w:rsidR="003822F7" w:rsidRPr="00EC7DAE" w:rsidRDefault="003822F7" w:rsidP="00C830D5">
            <w:pPr>
              <w:cnfStyle w:val="100000000000" w:firstRow="1" w:lastRow="0" w:firstColumn="0" w:lastColumn="0" w:oddVBand="0" w:evenVBand="0" w:oddHBand="0" w:evenHBand="0" w:firstRowFirstColumn="0" w:firstRowLastColumn="0" w:lastRowFirstColumn="0" w:lastRowLastColumn="0"/>
              <w:rPr>
                <w:rFonts w:cs="Arial"/>
                <w:color w:val="002060"/>
                <w:lang w:val="en-GB"/>
              </w:rPr>
            </w:pPr>
            <w:r w:rsidRPr="00EC7DAE">
              <w:rPr>
                <w:rFonts w:cs="Arial"/>
                <w:color w:val="002060"/>
                <w:lang w:val="en-GB"/>
              </w:rPr>
              <w:t>Author</w:t>
            </w:r>
          </w:p>
        </w:tc>
      </w:tr>
      <w:tr w:rsidR="003822F7" w:rsidRPr="0032293A" w14:paraId="2F16D439" w14:textId="77777777" w:rsidTr="00C830D5">
        <w:trPr>
          <w:cnfStyle w:val="000000100000" w:firstRow="0" w:lastRow="0" w:firstColumn="0" w:lastColumn="0" w:oddVBand="0" w:evenVBand="0" w:oddHBand="1" w:evenHBand="0" w:firstRowFirstColumn="0" w:firstRowLastColumn="0" w:lastRowFirstColumn="0" w:lastRowLastColumn="0"/>
          <w:trHeight w:val="159"/>
        </w:trPr>
        <w:tc>
          <w:tcPr>
            <w:cnfStyle w:val="001000000000" w:firstRow="0" w:lastRow="0" w:firstColumn="1" w:lastColumn="0" w:oddVBand="0" w:evenVBand="0" w:oddHBand="0" w:evenHBand="0" w:firstRowFirstColumn="0" w:firstRowLastColumn="0" w:lastRowFirstColumn="0" w:lastRowLastColumn="0"/>
            <w:tcW w:w="4962" w:type="dxa"/>
            <w:shd w:val="clear" w:color="auto" w:fill="auto"/>
          </w:tcPr>
          <w:p w14:paraId="2F16D435" w14:textId="105F78DF" w:rsidR="003822F7" w:rsidRPr="0032293A" w:rsidRDefault="0063002E" w:rsidP="00C830D5">
            <w:pPr>
              <w:spacing w:after="200" w:line="276" w:lineRule="auto"/>
              <w:rPr>
                <w:rFonts w:eastAsiaTheme="minorHAnsi" w:cs="Arial"/>
                <w:b w:val="0"/>
                <w:lang w:val="en-GB"/>
              </w:rPr>
            </w:pPr>
            <w:r w:rsidRPr="0063002E">
              <w:rPr>
                <w:rFonts w:eastAsiaTheme="minorHAnsi" w:cs="Arial"/>
                <w:b w:val="0"/>
                <w:lang w:val="en-GB"/>
              </w:rPr>
              <w:t>Digital Transformation summary</w:t>
            </w:r>
            <w:r>
              <w:rPr>
                <w:rFonts w:eastAsiaTheme="minorHAnsi" w:cs="Arial"/>
                <w:b w:val="0"/>
                <w:lang w:val="en-GB"/>
              </w:rPr>
              <w:t>.docx</w:t>
            </w:r>
          </w:p>
        </w:tc>
        <w:tc>
          <w:tcPr>
            <w:tcW w:w="1134" w:type="dxa"/>
            <w:shd w:val="clear" w:color="auto" w:fill="auto"/>
          </w:tcPr>
          <w:p w14:paraId="2F16D436" w14:textId="5C132654" w:rsidR="003822F7" w:rsidRPr="0032293A" w:rsidRDefault="0063002E" w:rsidP="00C830D5">
            <w:pPr>
              <w:spacing w:after="200" w:line="276" w:lineRule="auto"/>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1.0</w:t>
            </w:r>
          </w:p>
        </w:tc>
        <w:tc>
          <w:tcPr>
            <w:tcW w:w="1134" w:type="dxa"/>
            <w:shd w:val="clear" w:color="auto" w:fill="auto"/>
          </w:tcPr>
          <w:p w14:paraId="2F16D437" w14:textId="5C1B3D97" w:rsidR="003822F7" w:rsidRPr="0032293A" w:rsidRDefault="0063002E" w:rsidP="00C830D5">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6-4-17</w:t>
            </w:r>
          </w:p>
        </w:tc>
        <w:tc>
          <w:tcPr>
            <w:tcW w:w="1984" w:type="dxa"/>
            <w:shd w:val="clear" w:color="auto" w:fill="auto"/>
          </w:tcPr>
          <w:p w14:paraId="2F16D438" w14:textId="7BBF601F" w:rsidR="003822F7" w:rsidRPr="0032293A" w:rsidRDefault="0063002E" w:rsidP="00C830D5">
            <w:pPr>
              <w:cnfStyle w:val="000000100000" w:firstRow="0" w:lastRow="0" w:firstColumn="0" w:lastColumn="0" w:oddVBand="0" w:evenVBand="0" w:oddHBand="1" w:evenHBand="0" w:firstRowFirstColumn="0" w:firstRowLastColumn="0" w:lastRowFirstColumn="0" w:lastRowLastColumn="0"/>
              <w:rPr>
                <w:rFonts w:cs="Arial"/>
                <w:lang w:val="en-GB"/>
              </w:rPr>
            </w:pPr>
            <w:r>
              <w:rPr>
                <w:rFonts w:cs="Arial"/>
                <w:lang w:val="en-GB"/>
              </w:rPr>
              <w:t>Sander</w:t>
            </w:r>
          </w:p>
        </w:tc>
      </w:tr>
      <w:tr w:rsidR="003822F7" w:rsidRPr="0032293A" w14:paraId="2F16D43E" w14:textId="77777777" w:rsidTr="00C830D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2" w:type="dxa"/>
            <w:shd w:val="clear" w:color="auto" w:fill="auto"/>
          </w:tcPr>
          <w:p w14:paraId="2F16D43A" w14:textId="77777777" w:rsidR="003822F7" w:rsidRPr="0032293A" w:rsidRDefault="003822F7" w:rsidP="00C830D5">
            <w:pPr>
              <w:spacing w:after="200" w:line="276" w:lineRule="auto"/>
              <w:rPr>
                <w:rFonts w:eastAsiaTheme="minorHAnsi" w:cs="Arial"/>
                <w:b w:val="0"/>
                <w:lang w:val="en-GB"/>
              </w:rPr>
            </w:pPr>
          </w:p>
        </w:tc>
        <w:tc>
          <w:tcPr>
            <w:tcW w:w="1134" w:type="dxa"/>
            <w:shd w:val="clear" w:color="auto" w:fill="auto"/>
          </w:tcPr>
          <w:p w14:paraId="2F16D43B" w14:textId="77777777" w:rsidR="003822F7" w:rsidRPr="0032293A" w:rsidRDefault="003822F7" w:rsidP="00C830D5">
            <w:pPr>
              <w:spacing w:after="200" w:line="276" w:lineRule="auto"/>
              <w:cnfStyle w:val="000000010000" w:firstRow="0" w:lastRow="0" w:firstColumn="0" w:lastColumn="0" w:oddVBand="0" w:evenVBand="0" w:oddHBand="0" w:evenHBand="1" w:firstRowFirstColumn="0" w:firstRowLastColumn="0" w:lastRowFirstColumn="0" w:lastRowLastColumn="0"/>
              <w:rPr>
                <w:rFonts w:cs="Arial"/>
                <w:lang w:val="en-GB"/>
              </w:rPr>
            </w:pPr>
          </w:p>
        </w:tc>
        <w:tc>
          <w:tcPr>
            <w:tcW w:w="1134" w:type="dxa"/>
          </w:tcPr>
          <w:p w14:paraId="2F16D43C" w14:textId="77777777" w:rsidR="003822F7" w:rsidRPr="0032293A" w:rsidRDefault="003822F7" w:rsidP="00C830D5">
            <w:pPr>
              <w:cnfStyle w:val="000000010000" w:firstRow="0" w:lastRow="0" w:firstColumn="0" w:lastColumn="0" w:oddVBand="0" w:evenVBand="0" w:oddHBand="0" w:evenHBand="1" w:firstRowFirstColumn="0" w:firstRowLastColumn="0" w:lastRowFirstColumn="0" w:lastRowLastColumn="0"/>
              <w:rPr>
                <w:rFonts w:cs="Arial"/>
                <w:lang w:val="en-GB"/>
              </w:rPr>
            </w:pPr>
          </w:p>
        </w:tc>
        <w:tc>
          <w:tcPr>
            <w:tcW w:w="1984" w:type="dxa"/>
          </w:tcPr>
          <w:p w14:paraId="2F16D43D" w14:textId="77777777" w:rsidR="003822F7" w:rsidRPr="0032293A" w:rsidRDefault="003822F7" w:rsidP="00C830D5">
            <w:pPr>
              <w:cnfStyle w:val="000000010000" w:firstRow="0" w:lastRow="0" w:firstColumn="0" w:lastColumn="0" w:oddVBand="0" w:evenVBand="0" w:oddHBand="0" w:evenHBand="1" w:firstRowFirstColumn="0" w:firstRowLastColumn="0" w:lastRowFirstColumn="0" w:lastRowLastColumn="0"/>
              <w:rPr>
                <w:rFonts w:cs="Arial"/>
                <w:lang w:val="en-GB"/>
              </w:rPr>
            </w:pPr>
          </w:p>
        </w:tc>
      </w:tr>
      <w:tr w:rsidR="003822F7" w:rsidRPr="0032293A" w14:paraId="2F16D443" w14:textId="77777777" w:rsidTr="00C8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2" w:type="dxa"/>
            <w:shd w:val="clear" w:color="auto" w:fill="auto"/>
          </w:tcPr>
          <w:p w14:paraId="2F16D43F" w14:textId="77777777" w:rsidR="003822F7" w:rsidRPr="0032293A" w:rsidRDefault="003822F7" w:rsidP="00C830D5">
            <w:pPr>
              <w:spacing w:after="200" w:line="276" w:lineRule="auto"/>
              <w:rPr>
                <w:rFonts w:eastAsiaTheme="minorHAnsi" w:cs="Arial"/>
                <w:b w:val="0"/>
                <w:lang w:val="en-GB"/>
              </w:rPr>
            </w:pPr>
          </w:p>
        </w:tc>
        <w:tc>
          <w:tcPr>
            <w:tcW w:w="1134" w:type="dxa"/>
            <w:shd w:val="clear" w:color="auto" w:fill="auto"/>
          </w:tcPr>
          <w:p w14:paraId="2F16D440" w14:textId="77777777" w:rsidR="003822F7" w:rsidRPr="0032293A" w:rsidRDefault="003822F7" w:rsidP="00C830D5">
            <w:pPr>
              <w:spacing w:after="200" w:line="276" w:lineRule="auto"/>
              <w:cnfStyle w:val="000000100000" w:firstRow="0" w:lastRow="0" w:firstColumn="0" w:lastColumn="0" w:oddVBand="0" w:evenVBand="0" w:oddHBand="1" w:evenHBand="0" w:firstRowFirstColumn="0" w:firstRowLastColumn="0" w:lastRowFirstColumn="0" w:lastRowLastColumn="0"/>
              <w:rPr>
                <w:rFonts w:cs="Arial"/>
                <w:lang w:val="en-GB"/>
              </w:rPr>
            </w:pPr>
          </w:p>
        </w:tc>
        <w:tc>
          <w:tcPr>
            <w:tcW w:w="1134" w:type="dxa"/>
            <w:shd w:val="clear" w:color="auto" w:fill="auto"/>
          </w:tcPr>
          <w:p w14:paraId="2F16D441" w14:textId="77777777" w:rsidR="003822F7" w:rsidRPr="0032293A" w:rsidRDefault="003822F7" w:rsidP="00C830D5">
            <w:pPr>
              <w:cnfStyle w:val="000000100000" w:firstRow="0" w:lastRow="0" w:firstColumn="0" w:lastColumn="0" w:oddVBand="0" w:evenVBand="0" w:oddHBand="1" w:evenHBand="0" w:firstRowFirstColumn="0" w:firstRowLastColumn="0" w:lastRowFirstColumn="0" w:lastRowLastColumn="0"/>
              <w:rPr>
                <w:rFonts w:cs="Arial"/>
                <w:lang w:val="en-GB"/>
              </w:rPr>
            </w:pPr>
          </w:p>
        </w:tc>
        <w:tc>
          <w:tcPr>
            <w:tcW w:w="1984" w:type="dxa"/>
            <w:shd w:val="clear" w:color="auto" w:fill="auto"/>
          </w:tcPr>
          <w:p w14:paraId="2F16D442" w14:textId="77777777" w:rsidR="003822F7" w:rsidRPr="0032293A" w:rsidRDefault="003822F7" w:rsidP="00C830D5">
            <w:pPr>
              <w:cnfStyle w:val="000000100000" w:firstRow="0" w:lastRow="0" w:firstColumn="0" w:lastColumn="0" w:oddVBand="0" w:evenVBand="0" w:oddHBand="1" w:evenHBand="0" w:firstRowFirstColumn="0" w:firstRowLastColumn="0" w:lastRowFirstColumn="0" w:lastRowLastColumn="0"/>
              <w:rPr>
                <w:rFonts w:cs="Arial"/>
                <w:lang w:val="en-GB"/>
              </w:rPr>
            </w:pPr>
          </w:p>
        </w:tc>
      </w:tr>
      <w:tr w:rsidR="003822F7" w:rsidRPr="0032293A" w14:paraId="2F16D448" w14:textId="77777777" w:rsidTr="00C830D5">
        <w:trPr>
          <w:cnfStyle w:val="000000010000" w:firstRow="0" w:lastRow="0" w:firstColumn="0" w:lastColumn="0" w:oddVBand="0" w:evenVBand="0" w:oddHBand="0" w:evenHBand="1"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4962" w:type="dxa"/>
            <w:shd w:val="clear" w:color="auto" w:fill="auto"/>
          </w:tcPr>
          <w:p w14:paraId="2F16D444" w14:textId="77777777" w:rsidR="003822F7" w:rsidRPr="0032293A" w:rsidRDefault="003822F7" w:rsidP="00C830D5">
            <w:pPr>
              <w:spacing w:after="200" w:line="276" w:lineRule="auto"/>
              <w:rPr>
                <w:rFonts w:eastAsiaTheme="minorHAnsi" w:cs="Arial"/>
                <w:b w:val="0"/>
                <w:lang w:val="en-GB"/>
              </w:rPr>
            </w:pPr>
          </w:p>
        </w:tc>
        <w:tc>
          <w:tcPr>
            <w:tcW w:w="1134" w:type="dxa"/>
            <w:shd w:val="clear" w:color="auto" w:fill="auto"/>
          </w:tcPr>
          <w:p w14:paraId="2F16D445" w14:textId="77777777" w:rsidR="003822F7" w:rsidRPr="0032293A" w:rsidRDefault="003822F7" w:rsidP="00C830D5">
            <w:pPr>
              <w:spacing w:after="200" w:line="276" w:lineRule="auto"/>
              <w:cnfStyle w:val="000000010000" w:firstRow="0" w:lastRow="0" w:firstColumn="0" w:lastColumn="0" w:oddVBand="0" w:evenVBand="0" w:oddHBand="0" w:evenHBand="1" w:firstRowFirstColumn="0" w:firstRowLastColumn="0" w:lastRowFirstColumn="0" w:lastRowLastColumn="0"/>
              <w:rPr>
                <w:rFonts w:cs="Arial"/>
                <w:lang w:val="en-GB"/>
              </w:rPr>
            </w:pPr>
          </w:p>
        </w:tc>
        <w:tc>
          <w:tcPr>
            <w:tcW w:w="1134" w:type="dxa"/>
          </w:tcPr>
          <w:p w14:paraId="2F16D446" w14:textId="77777777" w:rsidR="003822F7" w:rsidRPr="0032293A" w:rsidRDefault="003822F7" w:rsidP="00C830D5">
            <w:pPr>
              <w:cnfStyle w:val="000000010000" w:firstRow="0" w:lastRow="0" w:firstColumn="0" w:lastColumn="0" w:oddVBand="0" w:evenVBand="0" w:oddHBand="0" w:evenHBand="1" w:firstRowFirstColumn="0" w:firstRowLastColumn="0" w:lastRowFirstColumn="0" w:lastRowLastColumn="0"/>
              <w:rPr>
                <w:rFonts w:cs="Arial"/>
                <w:lang w:val="en-GB"/>
              </w:rPr>
            </w:pPr>
          </w:p>
        </w:tc>
        <w:tc>
          <w:tcPr>
            <w:tcW w:w="1984" w:type="dxa"/>
          </w:tcPr>
          <w:p w14:paraId="2F16D447" w14:textId="77777777" w:rsidR="003822F7" w:rsidRPr="0032293A" w:rsidRDefault="003822F7" w:rsidP="00C830D5">
            <w:pPr>
              <w:cnfStyle w:val="000000010000" w:firstRow="0" w:lastRow="0" w:firstColumn="0" w:lastColumn="0" w:oddVBand="0" w:evenVBand="0" w:oddHBand="0" w:evenHBand="1" w:firstRowFirstColumn="0" w:firstRowLastColumn="0" w:lastRowFirstColumn="0" w:lastRowLastColumn="0"/>
              <w:rPr>
                <w:rFonts w:cs="Arial"/>
                <w:lang w:val="en-GB"/>
              </w:rPr>
            </w:pPr>
          </w:p>
        </w:tc>
      </w:tr>
    </w:tbl>
    <w:p w14:paraId="6097F376" w14:textId="77777777" w:rsidR="003D76BC" w:rsidRDefault="003D76BC" w:rsidP="003822F7">
      <w:pPr>
        <w:rPr>
          <w:rFonts w:cs="Arial"/>
          <w:lang w:val="en-GB"/>
        </w:rPr>
      </w:pPr>
    </w:p>
    <w:p w14:paraId="3A38621C" w14:textId="77777777" w:rsidR="003D76BC" w:rsidRDefault="003D76BC">
      <w:pPr>
        <w:rPr>
          <w:rFonts w:cs="Arial"/>
          <w:b/>
          <w:color w:val="365F91" w:themeColor="accent1" w:themeShade="BF"/>
          <w:sz w:val="28"/>
          <w:szCs w:val="28"/>
          <w:lang w:val="en-GB"/>
        </w:rPr>
      </w:pPr>
      <w:r>
        <w:rPr>
          <w:rFonts w:cs="Arial"/>
          <w:b/>
          <w:color w:val="365F91" w:themeColor="accent1" w:themeShade="BF"/>
          <w:sz w:val="28"/>
          <w:szCs w:val="28"/>
          <w:lang w:val="en-GB"/>
        </w:rPr>
        <w:br w:type="page"/>
      </w:r>
    </w:p>
    <w:p w14:paraId="2F16D44A" w14:textId="25D8690D" w:rsidR="00044BC6" w:rsidRPr="00FD26D7" w:rsidRDefault="00DA1D49" w:rsidP="00770DD3">
      <w:pPr>
        <w:pStyle w:val="Heading1"/>
        <w:rPr>
          <w:rFonts w:cs="Arial"/>
          <w:color w:val="002060"/>
          <w:lang w:val="en-GB"/>
        </w:rPr>
      </w:pPr>
      <w:bookmarkStart w:id="1" w:name="_Toc332983973"/>
      <w:bookmarkStart w:id="2" w:name="_Toc484180773"/>
      <w:r w:rsidRPr="00FD26D7">
        <w:rPr>
          <w:rFonts w:cs="Arial"/>
          <w:color w:val="002060"/>
          <w:lang w:val="en-GB"/>
        </w:rPr>
        <w:lastRenderedPageBreak/>
        <w:t>Intr</w:t>
      </w:r>
      <w:r w:rsidR="00FF762F" w:rsidRPr="00FD26D7">
        <w:rPr>
          <w:rFonts w:cs="Arial"/>
          <w:color w:val="002060"/>
          <w:lang w:val="en-GB"/>
        </w:rPr>
        <w:t>oduction</w:t>
      </w:r>
      <w:bookmarkStart w:id="3" w:name="_Toc332983974"/>
      <w:bookmarkEnd w:id="1"/>
      <w:r w:rsidR="00A06BF2">
        <w:rPr>
          <w:rFonts w:cs="Arial"/>
          <w:color w:val="002060"/>
          <w:lang w:val="en-GB"/>
        </w:rPr>
        <w:t xml:space="preserve"> - A</w:t>
      </w:r>
      <w:r w:rsidR="00225FA6">
        <w:rPr>
          <w:rFonts w:cs="Arial"/>
          <w:color w:val="002060"/>
          <w:lang w:val="en-GB"/>
        </w:rPr>
        <w:t>im</w:t>
      </w:r>
      <w:r w:rsidR="00613EEC">
        <w:rPr>
          <w:rFonts w:cs="Arial"/>
          <w:color w:val="002060"/>
          <w:lang w:val="en-GB"/>
        </w:rPr>
        <w:t>,</w:t>
      </w:r>
      <w:r w:rsidR="00225FA6">
        <w:rPr>
          <w:rFonts w:cs="Arial"/>
          <w:color w:val="002060"/>
          <w:lang w:val="en-GB"/>
        </w:rPr>
        <w:t xml:space="preserve"> </w:t>
      </w:r>
      <w:r w:rsidR="00A06BF2">
        <w:rPr>
          <w:rFonts w:cs="Arial"/>
          <w:color w:val="002060"/>
          <w:lang w:val="en-GB"/>
        </w:rPr>
        <w:t>R</w:t>
      </w:r>
      <w:r w:rsidR="00225FA6">
        <w:rPr>
          <w:rFonts w:cs="Arial"/>
          <w:color w:val="002060"/>
          <w:lang w:val="en-GB"/>
        </w:rPr>
        <w:t>ole</w:t>
      </w:r>
      <w:r w:rsidR="00A06BF2">
        <w:rPr>
          <w:rFonts w:cs="Arial"/>
          <w:color w:val="002060"/>
          <w:lang w:val="en-GB"/>
        </w:rPr>
        <w:t xml:space="preserve"> and S</w:t>
      </w:r>
      <w:r w:rsidR="00613EEC">
        <w:rPr>
          <w:rFonts w:cs="Arial"/>
          <w:color w:val="002060"/>
          <w:lang w:val="en-GB"/>
        </w:rPr>
        <w:t>cope</w:t>
      </w:r>
      <w:bookmarkEnd w:id="3"/>
      <w:bookmarkEnd w:id="2"/>
    </w:p>
    <w:p w14:paraId="15D43138" w14:textId="77777777" w:rsidR="002379D4" w:rsidRDefault="002379D4" w:rsidP="003A459A">
      <w:pPr>
        <w:rPr>
          <w:rFonts w:cs="Arial"/>
          <w:i/>
          <w:lang w:val="en-GB"/>
        </w:rPr>
      </w:pPr>
    </w:p>
    <w:p w14:paraId="620B331C" w14:textId="1EBC7FE0" w:rsidR="007713DD" w:rsidRDefault="001A5D1D" w:rsidP="002F0902">
      <w:pPr>
        <w:rPr>
          <w:rFonts w:cs="Arial"/>
          <w:sz w:val="20"/>
          <w:szCs w:val="20"/>
          <w:lang w:val="en-US"/>
        </w:rPr>
      </w:pPr>
      <w:r w:rsidRPr="00910F57">
        <w:rPr>
          <w:rFonts w:cs="Arial"/>
          <w:sz w:val="20"/>
          <w:szCs w:val="20"/>
          <w:lang w:val="en-GB"/>
        </w:rPr>
        <w:t xml:space="preserve">The digital transformation of “the world” is in full effect. </w:t>
      </w:r>
      <w:r w:rsidRPr="0062790C">
        <w:rPr>
          <w:rFonts w:cs="Arial"/>
          <w:sz w:val="20"/>
          <w:szCs w:val="20"/>
          <w:lang w:val="en-GB"/>
        </w:rPr>
        <w:t>The speed in which developments take place is incredible and generate a lot of possibilities</w:t>
      </w:r>
      <w:r w:rsidR="00613EEC" w:rsidRPr="0062790C">
        <w:rPr>
          <w:rFonts w:cs="Arial"/>
          <w:sz w:val="20"/>
          <w:szCs w:val="20"/>
          <w:lang w:val="en-GB"/>
        </w:rPr>
        <w:t>.</w:t>
      </w:r>
      <w:r w:rsidR="0063002E" w:rsidRPr="0062790C">
        <w:rPr>
          <w:rFonts w:cs="Arial"/>
          <w:sz w:val="20"/>
          <w:szCs w:val="20"/>
          <w:lang w:val="en-GB"/>
        </w:rPr>
        <w:t xml:space="preserve"> </w:t>
      </w:r>
      <w:r w:rsidR="00D378C1" w:rsidRPr="0062790C">
        <w:rPr>
          <w:rFonts w:cs="Arial"/>
          <w:sz w:val="20"/>
          <w:szCs w:val="20"/>
          <w:lang w:val="en-US"/>
        </w:rPr>
        <w:t>Across</w:t>
      </w:r>
      <w:r w:rsidR="00D378C1" w:rsidRPr="00D378C1">
        <w:rPr>
          <w:rFonts w:cs="Arial"/>
          <w:sz w:val="20"/>
          <w:szCs w:val="20"/>
          <w:lang w:val="en-US"/>
        </w:rPr>
        <w:t xml:space="preserve"> all industries, companies are offering integrated bundles of products and services as complete solutions complementing </w:t>
      </w:r>
      <w:r w:rsidR="007713DD">
        <w:rPr>
          <w:rFonts w:cs="Arial"/>
          <w:sz w:val="20"/>
          <w:szCs w:val="20"/>
          <w:lang w:val="en-US"/>
        </w:rPr>
        <w:t xml:space="preserve">their existing </w:t>
      </w:r>
      <w:r w:rsidR="00D378C1" w:rsidRPr="00D378C1">
        <w:rPr>
          <w:rFonts w:cs="Arial"/>
          <w:sz w:val="20"/>
          <w:szCs w:val="20"/>
          <w:lang w:val="en-US"/>
        </w:rPr>
        <w:t>offerings.</w:t>
      </w:r>
      <w:r w:rsidR="00613EEC">
        <w:rPr>
          <w:rFonts w:cs="Arial"/>
          <w:sz w:val="20"/>
          <w:szCs w:val="20"/>
          <w:lang w:val="en-US"/>
        </w:rPr>
        <w:t xml:space="preserve"> </w:t>
      </w:r>
    </w:p>
    <w:p w14:paraId="4A4FCD98" w14:textId="640EA603" w:rsidR="00D378C1" w:rsidRDefault="00D378C1" w:rsidP="002F0902">
      <w:pPr>
        <w:rPr>
          <w:rFonts w:cs="Arial"/>
          <w:sz w:val="20"/>
          <w:szCs w:val="20"/>
          <w:lang w:val="en-GB"/>
        </w:rPr>
      </w:pPr>
      <w:r w:rsidRPr="0062790C">
        <w:rPr>
          <w:rFonts w:cs="Arial"/>
          <w:iCs/>
          <w:sz w:val="20"/>
          <w:szCs w:val="20"/>
          <w:lang w:val="en-US"/>
        </w:rPr>
        <w:t xml:space="preserve">Servitization </w:t>
      </w:r>
      <w:r w:rsidR="00EB1322">
        <w:rPr>
          <w:rFonts w:cs="Arial"/>
          <w:iCs/>
          <w:sz w:val="20"/>
          <w:szCs w:val="20"/>
          <w:lang w:val="en-US"/>
        </w:rPr>
        <w:t xml:space="preserve">is </w:t>
      </w:r>
      <w:r w:rsidRPr="0062790C">
        <w:rPr>
          <w:rFonts w:cs="Arial"/>
          <w:iCs/>
          <w:sz w:val="20"/>
          <w:szCs w:val="20"/>
          <w:lang w:val="en-US"/>
        </w:rPr>
        <w:t xml:space="preserve">the movement of companies towards offering products together with value-adding services in order to fully address customer needs. </w:t>
      </w:r>
      <w:r w:rsidR="00EB1322">
        <w:rPr>
          <w:rFonts w:cs="Arial"/>
          <w:iCs/>
          <w:sz w:val="20"/>
          <w:szCs w:val="20"/>
          <w:lang w:val="en-US"/>
        </w:rPr>
        <w:t>Through servitization</w:t>
      </w:r>
      <w:r w:rsidRPr="0062790C">
        <w:rPr>
          <w:rFonts w:cs="Arial"/>
          <w:iCs/>
          <w:sz w:val="20"/>
          <w:szCs w:val="20"/>
          <w:lang w:val="en-US"/>
        </w:rPr>
        <w:t xml:space="preserve">, shared value is created for the company and its customers. </w:t>
      </w:r>
      <w:r w:rsidRPr="00D378C1">
        <w:rPr>
          <w:rFonts w:cs="Arial"/>
          <w:sz w:val="20"/>
          <w:szCs w:val="20"/>
          <w:lang w:val="en-US"/>
        </w:rPr>
        <w:t xml:space="preserve">In the shipping industry, only few companies have </w:t>
      </w:r>
      <w:r w:rsidRPr="0062790C">
        <w:rPr>
          <w:rFonts w:cs="Arial"/>
          <w:i/>
          <w:sz w:val="20"/>
          <w:szCs w:val="20"/>
          <w:lang w:val="en-US"/>
        </w:rPr>
        <w:t>servitized</w:t>
      </w:r>
      <w:r w:rsidRPr="00D378C1">
        <w:rPr>
          <w:rFonts w:cs="Arial"/>
          <w:sz w:val="20"/>
          <w:szCs w:val="20"/>
          <w:lang w:val="en-US"/>
        </w:rPr>
        <w:t xml:space="preserve"> their </w:t>
      </w:r>
      <w:commentRangeStart w:id="4"/>
      <w:r w:rsidRPr="00D378C1">
        <w:rPr>
          <w:rFonts w:cs="Arial"/>
          <w:sz w:val="20"/>
          <w:szCs w:val="20"/>
          <w:lang w:val="en-US"/>
        </w:rPr>
        <w:t>offerings</w:t>
      </w:r>
      <w:commentRangeEnd w:id="4"/>
      <w:r w:rsidR="007713DD">
        <w:rPr>
          <w:rStyle w:val="CommentReference"/>
        </w:rPr>
        <w:commentReference w:id="4"/>
      </w:r>
      <w:r w:rsidRPr="00D378C1">
        <w:rPr>
          <w:rFonts w:cs="Arial"/>
          <w:sz w:val="20"/>
          <w:szCs w:val="20"/>
          <w:lang w:val="en-US"/>
        </w:rPr>
        <w:t xml:space="preserve">. </w:t>
      </w:r>
    </w:p>
    <w:p w14:paraId="4924D100" w14:textId="1A6BC072" w:rsidR="0080028A" w:rsidRDefault="00225FA6" w:rsidP="002F0902">
      <w:pPr>
        <w:rPr>
          <w:rFonts w:cs="Arial"/>
          <w:sz w:val="20"/>
          <w:szCs w:val="20"/>
          <w:lang w:val="en-GB"/>
        </w:rPr>
      </w:pPr>
      <w:r>
        <w:rPr>
          <w:rFonts w:cs="Arial"/>
          <w:b/>
          <w:sz w:val="20"/>
          <w:szCs w:val="20"/>
          <w:lang w:val="en-GB"/>
        </w:rPr>
        <w:t>DEMAND</w:t>
      </w:r>
      <w:r w:rsidR="00D378C1">
        <w:rPr>
          <w:rFonts w:cs="Arial"/>
          <w:b/>
          <w:sz w:val="20"/>
          <w:szCs w:val="20"/>
          <w:lang w:val="en-GB"/>
        </w:rPr>
        <w:t xml:space="preserve">: </w:t>
      </w:r>
      <w:r w:rsidR="0080028A" w:rsidRPr="00D378C1">
        <w:rPr>
          <w:rFonts w:cs="Arial"/>
          <w:sz w:val="20"/>
          <w:szCs w:val="20"/>
          <w:lang w:val="en-GB"/>
        </w:rPr>
        <w:t>Damen</w:t>
      </w:r>
      <w:r w:rsidR="0080028A">
        <w:rPr>
          <w:rFonts w:cs="Arial"/>
          <w:sz w:val="20"/>
          <w:szCs w:val="20"/>
          <w:lang w:val="en-GB"/>
        </w:rPr>
        <w:t xml:space="preserve"> c</w:t>
      </w:r>
      <w:r w:rsidR="00FB0B92" w:rsidRPr="00910F57">
        <w:rPr>
          <w:rFonts w:cs="Arial"/>
          <w:sz w:val="20"/>
          <w:szCs w:val="20"/>
          <w:lang w:val="en-GB"/>
        </w:rPr>
        <w:t xml:space="preserve">ustomers </w:t>
      </w:r>
      <w:r w:rsidR="0080028A">
        <w:rPr>
          <w:rFonts w:cs="Arial"/>
          <w:sz w:val="20"/>
          <w:szCs w:val="20"/>
          <w:lang w:val="en-GB"/>
        </w:rPr>
        <w:t xml:space="preserve">generate an </w:t>
      </w:r>
      <w:r w:rsidR="00FB0B92" w:rsidRPr="00910F57">
        <w:rPr>
          <w:rFonts w:cs="Arial"/>
          <w:sz w:val="20"/>
          <w:szCs w:val="20"/>
          <w:lang w:val="en-GB"/>
        </w:rPr>
        <w:t xml:space="preserve">increasing demand for relatively simple applications </w:t>
      </w:r>
      <w:r w:rsidR="00917BBF" w:rsidRPr="00910F57">
        <w:rPr>
          <w:rFonts w:cs="Arial"/>
          <w:sz w:val="20"/>
          <w:szCs w:val="20"/>
          <w:lang w:val="en-GB"/>
        </w:rPr>
        <w:t xml:space="preserve">specifically focussed on </w:t>
      </w:r>
      <w:r w:rsidR="0080028A">
        <w:rPr>
          <w:rFonts w:cs="Arial"/>
          <w:sz w:val="20"/>
          <w:szCs w:val="20"/>
          <w:lang w:val="en-GB"/>
        </w:rPr>
        <w:t xml:space="preserve">assisting the operation of </w:t>
      </w:r>
      <w:r w:rsidR="00FB0B92" w:rsidRPr="00910F57">
        <w:rPr>
          <w:rFonts w:cs="Arial"/>
          <w:sz w:val="20"/>
          <w:szCs w:val="20"/>
          <w:lang w:val="en-GB"/>
        </w:rPr>
        <w:t>vessels</w:t>
      </w:r>
      <w:r w:rsidR="0080028A">
        <w:rPr>
          <w:rFonts w:cs="Arial"/>
          <w:sz w:val="20"/>
          <w:szCs w:val="20"/>
          <w:lang w:val="en-GB"/>
        </w:rPr>
        <w:t xml:space="preserve">. Examples of </w:t>
      </w:r>
      <w:r w:rsidR="00FB0B92" w:rsidRPr="00910F57">
        <w:rPr>
          <w:rFonts w:cs="Arial"/>
          <w:sz w:val="20"/>
          <w:szCs w:val="20"/>
          <w:lang w:val="en-GB"/>
        </w:rPr>
        <w:t xml:space="preserve">such </w:t>
      </w:r>
      <w:r w:rsidR="0080028A">
        <w:rPr>
          <w:rFonts w:cs="Arial"/>
          <w:sz w:val="20"/>
          <w:szCs w:val="20"/>
          <w:lang w:val="en-GB"/>
        </w:rPr>
        <w:t xml:space="preserve">are applications displaying </w:t>
      </w:r>
      <w:r w:rsidR="00FB0B92" w:rsidRPr="00910F57">
        <w:rPr>
          <w:rFonts w:cs="Arial"/>
          <w:sz w:val="20"/>
          <w:szCs w:val="20"/>
          <w:lang w:val="en-GB"/>
        </w:rPr>
        <w:t xml:space="preserve">the fuel consumption, </w:t>
      </w:r>
      <w:r w:rsidR="00917BBF" w:rsidRPr="00910F57">
        <w:rPr>
          <w:rFonts w:cs="Arial"/>
          <w:sz w:val="20"/>
          <w:szCs w:val="20"/>
          <w:lang w:val="en-GB"/>
        </w:rPr>
        <w:t>c</w:t>
      </w:r>
      <w:r w:rsidR="00FB0B92" w:rsidRPr="00910F57">
        <w:rPr>
          <w:rFonts w:cs="Arial"/>
          <w:sz w:val="20"/>
          <w:szCs w:val="20"/>
          <w:lang w:val="en-GB"/>
        </w:rPr>
        <w:t>omponents statuses or location information.</w:t>
      </w:r>
      <w:r w:rsidR="0080028A">
        <w:rPr>
          <w:rFonts w:cs="Arial"/>
          <w:sz w:val="20"/>
          <w:szCs w:val="20"/>
          <w:lang w:val="en-GB"/>
        </w:rPr>
        <w:t xml:space="preserve"> </w:t>
      </w:r>
      <w:r w:rsidR="00917BBF" w:rsidRPr="00910F57">
        <w:rPr>
          <w:rFonts w:cs="Arial"/>
          <w:sz w:val="20"/>
          <w:szCs w:val="20"/>
          <w:lang w:val="en-GB"/>
        </w:rPr>
        <w:t>From a Damen perspective, these applications can be translated into services</w:t>
      </w:r>
      <w:r w:rsidR="0080028A">
        <w:rPr>
          <w:rFonts w:cs="Arial"/>
          <w:sz w:val="20"/>
          <w:szCs w:val="20"/>
          <w:lang w:val="en-GB"/>
        </w:rPr>
        <w:t xml:space="preserve"> and can generate valuable information regarding the operation of our designs and systems</w:t>
      </w:r>
      <w:r w:rsidR="00792CD2">
        <w:rPr>
          <w:rFonts w:cs="Arial"/>
          <w:sz w:val="20"/>
          <w:szCs w:val="20"/>
          <w:lang w:val="en-GB"/>
        </w:rPr>
        <w:t xml:space="preserve">. </w:t>
      </w:r>
    </w:p>
    <w:p w14:paraId="7D231C0B" w14:textId="2103BD8C" w:rsidR="00D378C1" w:rsidRDefault="00256321" w:rsidP="002F0902">
      <w:pPr>
        <w:rPr>
          <w:rFonts w:cs="Arial"/>
          <w:sz w:val="20"/>
          <w:szCs w:val="20"/>
          <w:lang w:val="en-GB"/>
        </w:rPr>
      </w:pPr>
      <w:r>
        <w:rPr>
          <w:rFonts w:cs="Arial"/>
          <w:b/>
          <w:sz w:val="20"/>
          <w:szCs w:val="20"/>
          <w:lang w:val="en-GB"/>
        </w:rPr>
        <w:t xml:space="preserve">AIM: </w:t>
      </w:r>
      <w:r w:rsidR="00206FD1">
        <w:rPr>
          <w:rFonts w:cs="Arial"/>
          <w:sz w:val="20"/>
          <w:szCs w:val="20"/>
          <w:lang w:val="en-GB"/>
        </w:rPr>
        <w:t>D</w:t>
      </w:r>
      <w:r w:rsidR="00F10164">
        <w:rPr>
          <w:rFonts w:cs="Arial"/>
          <w:sz w:val="20"/>
          <w:szCs w:val="20"/>
          <w:lang w:val="en-GB"/>
        </w:rPr>
        <w:t>amen Digital will guide our company in</w:t>
      </w:r>
      <w:r w:rsidR="00206FD1">
        <w:rPr>
          <w:rFonts w:cs="Arial"/>
          <w:sz w:val="20"/>
          <w:szCs w:val="20"/>
          <w:lang w:val="en-GB"/>
        </w:rPr>
        <w:t xml:space="preserve"> </w:t>
      </w:r>
      <w:r w:rsidR="00F10164">
        <w:rPr>
          <w:rFonts w:cs="Arial"/>
          <w:sz w:val="20"/>
          <w:szCs w:val="20"/>
          <w:lang w:val="en-GB"/>
        </w:rPr>
        <w:t>the creation of</w:t>
      </w:r>
      <w:r w:rsidR="00206FD1">
        <w:rPr>
          <w:rFonts w:cs="Arial"/>
          <w:sz w:val="20"/>
          <w:szCs w:val="20"/>
          <w:lang w:val="en-GB"/>
        </w:rPr>
        <w:t xml:space="preserve"> </w:t>
      </w:r>
      <w:r w:rsidR="00F10164">
        <w:rPr>
          <w:rFonts w:cs="Arial"/>
          <w:sz w:val="20"/>
          <w:szCs w:val="20"/>
          <w:lang w:val="en-GB"/>
        </w:rPr>
        <w:t>digital services. Our large</w:t>
      </w:r>
      <w:r w:rsidR="00F10164" w:rsidRPr="00910F57">
        <w:rPr>
          <w:rFonts w:cs="Arial"/>
          <w:sz w:val="20"/>
          <w:szCs w:val="20"/>
          <w:lang w:val="en-GB"/>
        </w:rPr>
        <w:t xml:space="preserve"> installed base</w:t>
      </w:r>
      <w:r w:rsidR="00A07F9A">
        <w:rPr>
          <w:rFonts w:cs="Arial"/>
          <w:sz w:val="20"/>
          <w:szCs w:val="20"/>
          <w:lang w:val="en-GB"/>
        </w:rPr>
        <w:t xml:space="preserve"> enables us to</w:t>
      </w:r>
      <w:r w:rsidR="00F10164">
        <w:rPr>
          <w:rFonts w:cs="Arial"/>
          <w:sz w:val="20"/>
          <w:szCs w:val="20"/>
          <w:lang w:val="en-GB"/>
        </w:rPr>
        <w:t xml:space="preserve"> generate </w:t>
      </w:r>
      <w:r w:rsidR="00F10164" w:rsidRPr="00910F57">
        <w:rPr>
          <w:rFonts w:cs="Arial"/>
          <w:sz w:val="20"/>
          <w:szCs w:val="20"/>
          <w:lang w:val="en-GB"/>
        </w:rPr>
        <w:t xml:space="preserve">turnover </w:t>
      </w:r>
      <w:r w:rsidR="007713DD">
        <w:rPr>
          <w:rFonts w:cs="Arial"/>
          <w:sz w:val="20"/>
          <w:szCs w:val="20"/>
          <w:lang w:val="en-GB"/>
        </w:rPr>
        <w:t xml:space="preserve">to – partly - </w:t>
      </w:r>
      <w:r w:rsidR="00F10164">
        <w:rPr>
          <w:rFonts w:cs="Arial"/>
          <w:sz w:val="20"/>
          <w:szCs w:val="20"/>
          <w:lang w:val="en-GB"/>
        </w:rPr>
        <w:t xml:space="preserve">compensate development costs. We </w:t>
      </w:r>
      <w:r w:rsidR="00613EEC">
        <w:rPr>
          <w:rFonts w:cs="Arial"/>
          <w:sz w:val="20"/>
          <w:szCs w:val="20"/>
          <w:lang w:val="en-GB"/>
        </w:rPr>
        <w:t xml:space="preserve">will </w:t>
      </w:r>
      <w:r w:rsidR="00F10164">
        <w:rPr>
          <w:rFonts w:cs="Arial"/>
          <w:sz w:val="20"/>
          <w:szCs w:val="20"/>
          <w:lang w:val="en-GB"/>
        </w:rPr>
        <w:t xml:space="preserve">take </w:t>
      </w:r>
      <w:r w:rsidR="00225FA6">
        <w:rPr>
          <w:rFonts w:cs="Arial"/>
          <w:sz w:val="20"/>
          <w:szCs w:val="20"/>
          <w:lang w:val="en-GB"/>
        </w:rPr>
        <w:t>small but</w:t>
      </w:r>
      <w:r w:rsidR="00F10164">
        <w:rPr>
          <w:rFonts w:cs="Arial"/>
          <w:sz w:val="20"/>
          <w:szCs w:val="20"/>
          <w:lang w:val="en-GB"/>
        </w:rPr>
        <w:t xml:space="preserve"> fast steps where the combination of </w:t>
      </w:r>
      <w:r w:rsidR="00F10164" w:rsidRPr="00910F57">
        <w:rPr>
          <w:rFonts w:cs="Arial"/>
          <w:sz w:val="20"/>
          <w:szCs w:val="20"/>
          <w:lang w:val="en-GB"/>
        </w:rPr>
        <w:t xml:space="preserve">applications </w:t>
      </w:r>
      <w:r w:rsidR="00F10164">
        <w:rPr>
          <w:rFonts w:cs="Arial"/>
          <w:sz w:val="20"/>
          <w:szCs w:val="20"/>
          <w:lang w:val="en-GB"/>
        </w:rPr>
        <w:t xml:space="preserve">is expected to </w:t>
      </w:r>
      <w:r w:rsidR="00F10164" w:rsidRPr="00910F57">
        <w:rPr>
          <w:rFonts w:cs="Arial"/>
          <w:sz w:val="20"/>
          <w:szCs w:val="20"/>
          <w:lang w:val="en-GB"/>
        </w:rPr>
        <w:t>provide again new services</w:t>
      </w:r>
      <w:r w:rsidR="00F10164">
        <w:rPr>
          <w:rFonts w:cs="Arial"/>
          <w:sz w:val="20"/>
          <w:szCs w:val="20"/>
          <w:lang w:val="en-GB"/>
        </w:rPr>
        <w:t xml:space="preserve">. This approach will ultimately lead to our desired </w:t>
      </w:r>
      <w:r w:rsidR="00EB1322">
        <w:rPr>
          <w:rFonts w:cs="Arial"/>
          <w:sz w:val="20"/>
          <w:szCs w:val="20"/>
          <w:lang w:val="en-GB"/>
        </w:rPr>
        <w:t>end</w:t>
      </w:r>
      <w:r w:rsidR="00F10164">
        <w:rPr>
          <w:rFonts w:cs="Arial"/>
          <w:sz w:val="20"/>
          <w:szCs w:val="20"/>
          <w:lang w:val="en-GB"/>
        </w:rPr>
        <w:t>-state; o</w:t>
      </w:r>
      <w:r>
        <w:rPr>
          <w:rFonts w:cs="Arial"/>
          <w:sz w:val="20"/>
          <w:szCs w:val="20"/>
          <w:lang w:val="en-GB"/>
        </w:rPr>
        <w:t>ne where Damen can provide complete</w:t>
      </w:r>
      <w:r w:rsidR="00F10164">
        <w:rPr>
          <w:rFonts w:cs="Arial"/>
          <w:sz w:val="20"/>
          <w:szCs w:val="20"/>
          <w:lang w:val="en-GB"/>
        </w:rPr>
        <w:t xml:space="preserve"> assistance to its customers in helping them to keep their vessel</w:t>
      </w:r>
      <w:r>
        <w:rPr>
          <w:rFonts w:cs="Arial"/>
          <w:sz w:val="20"/>
          <w:szCs w:val="20"/>
          <w:lang w:val="en-GB"/>
        </w:rPr>
        <w:t xml:space="preserve">s in operation; </w:t>
      </w:r>
    </w:p>
    <w:p w14:paraId="60E01AD8" w14:textId="77C9EA1D" w:rsidR="00256321" w:rsidRDefault="00EB1322" w:rsidP="002F0902">
      <w:pPr>
        <w:rPr>
          <w:rFonts w:cs="Arial"/>
          <w:sz w:val="20"/>
          <w:szCs w:val="20"/>
          <w:lang w:val="en-GB"/>
        </w:rPr>
      </w:pPr>
      <w:r>
        <w:rPr>
          <w:rFonts w:cs="Arial"/>
          <w:sz w:val="20"/>
          <w:szCs w:val="20"/>
          <w:lang w:val="en-GB"/>
        </w:rPr>
        <w:t xml:space="preserve">Assistance in </w:t>
      </w:r>
      <w:r w:rsidR="00256321">
        <w:rPr>
          <w:rFonts w:cs="Arial"/>
          <w:sz w:val="20"/>
          <w:szCs w:val="20"/>
          <w:lang w:val="en-GB"/>
        </w:rPr>
        <w:t xml:space="preserve">Asset Management. </w:t>
      </w:r>
    </w:p>
    <w:p w14:paraId="6B44522F" w14:textId="45C12B75" w:rsidR="00225FA6" w:rsidRDefault="00206FD1" w:rsidP="002F0902">
      <w:pPr>
        <w:rPr>
          <w:rFonts w:cs="Arial"/>
          <w:sz w:val="20"/>
          <w:szCs w:val="20"/>
          <w:lang w:val="en-GB"/>
        </w:rPr>
      </w:pPr>
      <w:r>
        <w:rPr>
          <w:rFonts w:cs="Arial"/>
          <w:sz w:val="20"/>
          <w:szCs w:val="20"/>
          <w:lang w:val="en-GB"/>
        </w:rPr>
        <w:t>U</w:t>
      </w:r>
      <w:r w:rsidR="009F6034" w:rsidRPr="00910F57">
        <w:rPr>
          <w:rFonts w:cs="Arial"/>
          <w:sz w:val="20"/>
          <w:szCs w:val="20"/>
          <w:lang w:val="en-GB"/>
        </w:rPr>
        <w:t>ltimately</w:t>
      </w:r>
      <w:r>
        <w:rPr>
          <w:rFonts w:cs="Arial"/>
          <w:sz w:val="20"/>
          <w:szCs w:val="20"/>
          <w:lang w:val="en-GB"/>
        </w:rPr>
        <w:t xml:space="preserve">, the knowledge gained and the systems created will enable Damen </w:t>
      </w:r>
      <w:r w:rsidR="00A07F9A">
        <w:rPr>
          <w:rFonts w:cs="Arial"/>
          <w:sz w:val="20"/>
          <w:szCs w:val="20"/>
          <w:lang w:val="en-GB"/>
        </w:rPr>
        <w:t xml:space="preserve">itself </w:t>
      </w:r>
      <w:r>
        <w:rPr>
          <w:rFonts w:cs="Arial"/>
          <w:sz w:val="20"/>
          <w:szCs w:val="20"/>
          <w:lang w:val="en-GB"/>
        </w:rPr>
        <w:t xml:space="preserve">to offer </w:t>
      </w:r>
      <w:r w:rsidR="00D378C1">
        <w:rPr>
          <w:rFonts w:cs="Arial"/>
          <w:sz w:val="20"/>
          <w:szCs w:val="20"/>
          <w:lang w:val="en-GB"/>
        </w:rPr>
        <w:t>Asset Management</w:t>
      </w:r>
      <w:r>
        <w:rPr>
          <w:rFonts w:cs="Arial"/>
          <w:sz w:val="20"/>
          <w:szCs w:val="20"/>
          <w:lang w:val="en-GB"/>
        </w:rPr>
        <w:t xml:space="preserve"> </w:t>
      </w:r>
      <w:r w:rsidR="00D378C1">
        <w:rPr>
          <w:rFonts w:cs="Arial"/>
          <w:sz w:val="20"/>
          <w:szCs w:val="20"/>
          <w:lang w:val="en-GB"/>
        </w:rPr>
        <w:t>as a product</w:t>
      </w:r>
      <w:r>
        <w:rPr>
          <w:rFonts w:cs="Arial"/>
          <w:sz w:val="20"/>
          <w:szCs w:val="20"/>
          <w:lang w:val="en-GB"/>
        </w:rPr>
        <w:t>.</w:t>
      </w:r>
      <w:r w:rsidR="00D378C1">
        <w:rPr>
          <w:rFonts w:cs="Arial"/>
          <w:sz w:val="20"/>
          <w:szCs w:val="20"/>
          <w:lang w:val="en-GB"/>
        </w:rPr>
        <w:t xml:space="preserve"> This implies that without transferring the ownership of the</w:t>
      </w:r>
      <w:r w:rsidR="007713DD">
        <w:rPr>
          <w:rFonts w:cs="Arial"/>
          <w:sz w:val="20"/>
          <w:szCs w:val="20"/>
          <w:lang w:val="en-GB"/>
        </w:rPr>
        <w:t xml:space="preserve"> a</w:t>
      </w:r>
      <w:r w:rsidR="00225FA6">
        <w:rPr>
          <w:rFonts w:cs="Arial"/>
          <w:sz w:val="20"/>
          <w:szCs w:val="20"/>
          <w:lang w:val="en-GB"/>
        </w:rPr>
        <w:t>sset</w:t>
      </w:r>
      <w:r w:rsidR="007713DD">
        <w:rPr>
          <w:rFonts w:cs="Arial"/>
          <w:sz w:val="20"/>
          <w:szCs w:val="20"/>
          <w:lang w:val="en-GB"/>
        </w:rPr>
        <w:t xml:space="preserve"> the next possibility</w:t>
      </w:r>
      <w:r w:rsidR="00225FA6">
        <w:rPr>
          <w:rFonts w:cs="Arial"/>
          <w:sz w:val="20"/>
          <w:szCs w:val="20"/>
          <w:lang w:val="en-GB"/>
        </w:rPr>
        <w:t xml:space="preserve"> will be;</w:t>
      </w:r>
    </w:p>
    <w:p w14:paraId="62D413CF" w14:textId="0B5BBC6F" w:rsidR="00D378C1" w:rsidRDefault="00225FA6" w:rsidP="002F0902">
      <w:pPr>
        <w:rPr>
          <w:rFonts w:cs="Arial"/>
          <w:sz w:val="20"/>
          <w:szCs w:val="20"/>
          <w:lang w:val="en-GB"/>
        </w:rPr>
      </w:pPr>
      <w:r>
        <w:rPr>
          <w:rFonts w:cs="Arial"/>
          <w:sz w:val="20"/>
          <w:szCs w:val="20"/>
          <w:lang w:val="en-GB"/>
        </w:rPr>
        <w:t>Operational Lease</w:t>
      </w:r>
      <w:r w:rsidR="00D378C1">
        <w:rPr>
          <w:rFonts w:cs="Arial"/>
          <w:sz w:val="20"/>
          <w:szCs w:val="20"/>
          <w:lang w:val="en-GB"/>
        </w:rPr>
        <w:t>.</w:t>
      </w:r>
    </w:p>
    <w:p w14:paraId="253587F2" w14:textId="38E688C8" w:rsidR="009F6034" w:rsidRDefault="00F10164" w:rsidP="002F0902">
      <w:pPr>
        <w:rPr>
          <w:rFonts w:cs="Arial"/>
          <w:sz w:val="20"/>
          <w:szCs w:val="20"/>
          <w:lang w:val="en-GB"/>
        </w:rPr>
      </w:pPr>
      <w:r>
        <w:rPr>
          <w:rFonts w:cs="Arial"/>
          <w:sz w:val="20"/>
          <w:szCs w:val="20"/>
          <w:lang w:val="en-GB"/>
        </w:rPr>
        <w:t xml:space="preserve">In addition will Damen Digital create </w:t>
      </w:r>
      <w:r w:rsidR="004918B8">
        <w:rPr>
          <w:rFonts w:cs="Arial"/>
          <w:sz w:val="20"/>
          <w:szCs w:val="20"/>
          <w:lang w:val="en-GB"/>
        </w:rPr>
        <w:t xml:space="preserve">the fundament for future developments </w:t>
      </w:r>
      <w:r>
        <w:rPr>
          <w:rFonts w:cs="Arial"/>
          <w:sz w:val="20"/>
          <w:szCs w:val="20"/>
          <w:lang w:val="en-GB"/>
        </w:rPr>
        <w:t>regarding</w:t>
      </w:r>
      <w:r w:rsidR="004918B8">
        <w:rPr>
          <w:rFonts w:cs="Arial"/>
          <w:sz w:val="20"/>
          <w:szCs w:val="20"/>
          <w:lang w:val="en-GB"/>
        </w:rPr>
        <w:t xml:space="preserve"> remote controlled or even autonomous sailing vessels</w:t>
      </w:r>
      <w:r>
        <w:rPr>
          <w:rFonts w:cs="Arial"/>
          <w:sz w:val="20"/>
          <w:szCs w:val="20"/>
          <w:lang w:val="en-GB"/>
        </w:rPr>
        <w:t>.</w:t>
      </w:r>
      <w:r w:rsidR="004918B8">
        <w:rPr>
          <w:rFonts w:cs="Arial"/>
          <w:sz w:val="20"/>
          <w:szCs w:val="20"/>
          <w:lang w:val="en-GB"/>
        </w:rPr>
        <w:t xml:space="preserve"> </w:t>
      </w:r>
    </w:p>
    <w:p w14:paraId="01EE3DCD" w14:textId="182750DA" w:rsidR="00613EEC" w:rsidRDefault="00256321" w:rsidP="009A0BEC">
      <w:pPr>
        <w:rPr>
          <w:rFonts w:cs="Arial"/>
          <w:sz w:val="20"/>
          <w:szCs w:val="20"/>
          <w:lang w:val="en-GB"/>
        </w:rPr>
      </w:pPr>
      <w:r>
        <w:rPr>
          <w:rFonts w:cs="Arial"/>
          <w:b/>
          <w:sz w:val="20"/>
          <w:szCs w:val="20"/>
          <w:lang w:val="en-GB"/>
        </w:rPr>
        <w:t xml:space="preserve">ROLE: </w:t>
      </w:r>
      <w:r w:rsidR="009A0BEC" w:rsidRPr="00256321">
        <w:rPr>
          <w:rFonts w:cs="Arial"/>
          <w:sz w:val="20"/>
          <w:szCs w:val="20"/>
          <w:lang w:val="en-GB"/>
        </w:rPr>
        <w:t>In</w:t>
      </w:r>
      <w:r w:rsidR="009A0BEC" w:rsidRPr="004918B8">
        <w:rPr>
          <w:rFonts w:cs="Arial"/>
          <w:sz w:val="20"/>
          <w:szCs w:val="20"/>
          <w:lang w:val="en-GB"/>
        </w:rPr>
        <w:t xml:space="preserve"> recent years various initiatives have been taken on the subject of monitoring and digitization of ships. This subject is popular and thus the number of development initiatives, both outside and inside Damen, increased</w:t>
      </w:r>
      <w:r>
        <w:rPr>
          <w:rFonts w:cs="Arial"/>
          <w:sz w:val="20"/>
          <w:szCs w:val="20"/>
          <w:lang w:val="en-GB"/>
        </w:rPr>
        <w:t xml:space="preserve"> over time</w:t>
      </w:r>
      <w:r w:rsidR="009A0BEC" w:rsidRPr="004918B8">
        <w:rPr>
          <w:rFonts w:cs="Arial"/>
          <w:sz w:val="20"/>
          <w:szCs w:val="20"/>
          <w:lang w:val="en-GB"/>
        </w:rPr>
        <w:t xml:space="preserve">. Damen Digital will coordinate the development of digital systems and services. </w:t>
      </w:r>
      <w:r w:rsidR="00A07F9A">
        <w:rPr>
          <w:rFonts w:cs="Arial"/>
          <w:sz w:val="20"/>
          <w:szCs w:val="20"/>
          <w:lang w:val="en-GB"/>
        </w:rPr>
        <w:t>We aim</w:t>
      </w:r>
      <w:r w:rsidR="009A0BEC" w:rsidRPr="004918B8">
        <w:rPr>
          <w:rFonts w:cs="Arial"/>
          <w:sz w:val="20"/>
          <w:szCs w:val="20"/>
          <w:lang w:val="en-GB"/>
        </w:rPr>
        <w:t xml:space="preserve"> to </w:t>
      </w:r>
      <w:r w:rsidR="00A07F9A">
        <w:rPr>
          <w:rFonts w:cs="Arial"/>
          <w:sz w:val="20"/>
          <w:szCs w:val="20"/>
          <w:lang w:val="en-GB"/>
        </w:rPr>
        <w:t>create</w:t>
      </w:r>
      <w:r w:rsidR="009A0BEC" w:rsidRPr="004918B8">
        <w:rPr>
          <w:rFonts w:cs="Arial"/>
          <w:sz w:val="20"/>
          <w:szCs w:val="20"/>
          <w:lang w:val="en-GB"/>
        </w:rPr>
        <w:t xml:space="preserve"> maximum synergy and realize a single, robust and reliable data platform enriched with applications and (commercial) services.</w:t>
      </w:r>
      <w:r w:rsidR="00613EEC">
        <w:rPr>
          <w:rFonts w:cs="Arial"/>
          <w:sz w:val="20"/>
          <w:szCs w:val="20"/>
          <w:lang w:val="en-GB"/>
        </w:rPr>
        <w:t xml:space="preserve"> It is important to note that we aim to guide and steer and not to create. The latter activity will </w:t>
      </w:r>
      <w:r w:rsidR="00EB1322">
        <w:rPr>
          <w:rFonts w:cs="Arial"/>
          <w:sz w:val="20"/>
          <w:szCs w:val="20"/>
          <w:lang w:val="en-GB"/>
        </w:rPr>
        <w:t>remain</w:t>
      </w:r>
      <w:r w:rsidR="00613EEC">
        <w:rPr>
          <w:rFonts w:cs="Arial"/>
          <w:sz w:val="20"/>
          <w:szCs w:val="20"/>
          <w:lang w:val="en-GB"/>
        </w:rPr>
        <w:t xml:space="preserve"> the responsibility of the line organization.</w:t>
      </w:r>
    </w:p>
    <w:p w14:paraId="00201010" w14:textId="78A3AC63" w:rsidR="00613EEC" w:rsidRPr="001B5303" w:rsidRDefault="00613EEC" w:rsidP="00613EEC">
      <w:pPr>
        <w:rPr>
          <w:lang w:val="en-GB"/>
        </w:rPr>
      </w:pPr>
      <w:r>
        <w:rPr>
          <w:rFonts w:cs="Arial"/>
          <w:b/>
          <w:sz w:val="20"/>
          <w:szCs w:val="20"/>
          <w:lang w:val="en-GB"/>
        </w:rPr>
        <w:t xml:space="preserve">SCOPE: </w:t>
      </w:r>
      <w:r>
        <w:rPr>
          <w:rFonts w:cs="Arial"/>
          <w:sz w:val="20"/>
          <w:szCs w:val="20"/>
          <w:lang w:val="en-GB"/>
        </w:rPr>
        <w:t>When valuing digital services, the demand creating drivers from a client perspective can be divided in cost saving</w:t>
      </w:r>
      <w:r w:rsidR="00666BD5">
        <w:rPr>
          <w:rFonts w:cs="Arial"/>
          <w:sz w:val="20"/>
          <w:szCs w:val="20"/>
          <w:lang w:val="en-GB"/>
        </w:rPr>
        <w:t xml:space="preserve"> – and revenue driving </w:t>
      </w:r>
      <w:r>
        <w:rPr>
          <w:rFonts w:cs="Arial"/>
          <w:sz w:val="20"/>
          <w:szCs w:val="20"/>
          <w:lang w:val="en-GB"/>
        </w:rPr>
        <w:t xml:space="preserve">elements. Ultimately, all initiatives should be aimed at either a more efficient or effective utilization of the vessel and its systems. The figure below displays the various elements. </w:t>
      </w:r>
    </w:p>
    <w:p w14:paraId="6914F1D4" w14:textId="77777777" w:rsidR="00613EEC" w:rsidRDefault="00613EEC" w:rsidP="00613EEC">
      <w:pPr>
        <w:rPr>
          <w:lang w:val="en-GB"/>
        </w:rPr>
      </w:pPr>
      <w:r>
        <w:rPr>
          <w:noProof/>
          <w:lang w:val="en-US"/>
        </w:rPr>
        <w:lastRenderedPageBreak/>
        <w:drawing>
          <wp:inline distT="0" distB="0" distL="0" distR="0" wp14:anchorId="121C38DB" wp14:editId="5FBDE8CC">
            <wp:extent cx="4385561" cy="3445867"/>
            <wp:effectExtent l="0" t="0" r="0" b="254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1.png"/>
                    <pic:cNvPicPr/>
                  </pic:nvPicPr>
                  <pic:blipFill>
                    <a:blip r:embed="rId16">
                      <a:extLst>
                        <a:ext uri="{28A0092B-C50C-407E-A947-70E740481C1C}">
                          <a14:useLocalDpi xmlns:a14="http://schemas.microsoft.com/office/drawing/2010/main" val="0"/>
                        </a:ext>
                      </a:extLst>
                    </a:blip>
                    <a:stretch>
                      <a:fillRect/>
                    </a:stretch>
                  </pic:blipFill>
                  <pic:spPr>
                    <a:xfrm>
                      <a:off x="0" y="0"/>
                      <a:ext cx="4397918" cy="3455576"/>
                    </a:xfrm>
                    <a:prstGeom prst="rect">
                      <a:avLst/>
                    </a:prstGeom>
                  </pic:spPr>
                </pic:pic>
              </a:graphicData>
            </a:graphic>
          </wp:inline>
        </w:drawing>
      </w:r>
    </w:p>
    <w:p w14:paraId="638E3ED0" w14:textId="133719F2" w:rsidR="00613EEC" w:rsidRDefault="00613EEC" w:rsidP="00613EEC">
      <w:pPr>
        <w:rPr>
          <w:rFonts w:cs="Arial"/>
          <w:sz w:val="20"/>
          <w:szCs w:val="20"/>
          <w:lang w:val="en-GB"/>
        </w:rPr>
      </w:pPr>
      <w:r>
        <w:rPr>
          <w:rFonts w:cs="Arial"/>
          <w:sz w:val="20"/>
          <w:szCs w:val="20"/>
          <w:lang w:val="en-GB"/>
        </w:rPr>
        <w:t>Damen Digital will focus on transferring operational data to</w:t>
      </w:r>
      <w:r w:rsidR="00666BD5">
        <w:rPr>
          <w:rFonts w:cs="Arial"/>
          <w:sz w:val="20"/>
          <w:szCs w:val="20"/>
          <w:lang w:val="en-GB"/>
        </w:rPr>
        <w:t xml:space="preserve"> shore and translating</w:t>
      </w:r>
      <w:r>
        <w:rPr>
          <w:rFonts w:cs="Arial"/>
          <w:sz w:val="20"/>
          <w:szCs w:val="20"/>
          <w:lang w:val="en-GB"/>
        </w:rPr>
        <w:t xml:space="preserve"> these data in valuable information for clients, Damen and third parties. Digital Services will be developed based on the operational information combined with design knowledge. Damen Digital</w:t>
      </w:r>
      <w:r w:rsidRPr="001E4132">
        <w:rPr>
          <w:rFonts w:cs="Arial"/>
          <w:sz w:val="20"/>
          <w:szCs w:val="20"/>
          <w:lang w:val="en-GB"/>
        </w:rPr>
        <w:t xml:space="preserve"> </w:t>
      </w:r>
      <w:r>
        <w:rPr>
          <w:rFonts w:cs="Arial"/>
          <w:sz w:val="20"/>
          <w:szCs w:val="20"/>
          <w:lang w:val="en-GB"/>
        </w:rPr>
        <w:t>should</w:t>
      </w:r>
      <w:r w:rsidRPr="001E4132">
        <w:rPr>
          <w:rFonts w:cs="Arial"/>
          <w:sz w:val="20"/>
          <w:szCs w:val="20"/>
          <w:lang w:val="en-GB"/>
        </w:rPr>
        <w:t xml:space="preserve"> be seen as the follow-up and continuation of current monitoring related project</w:t>
      </w:r>
      <w:r w:rsidR="007713DD">
        <w:rPr>
          <w:rFonts w:cs="Arial"/>
          <w:sz w:val="20"/>
          <w:szCs w:val="20"/>
          <w:lang w:val="en-GB"/>
        </w:rPr>
        <w:t>s such as</w:t>
      </w:r>
      <w:r w:rsidRPr="001E4132">
        <w:rPr>
          <w:rFonts w:cs="Arial"/>
          <w:sz w:val="20"/>
          <w:szCs w:val="20"/>
          <w:lang w:val="en-GB"/>
        </w:rPr>
        <w:t xml:space="preserve"> </w:t>
      </w:r>
      <w:r w:rsidR="00666BD5">
        <w:rPr>
          <w:rFonts w:cs="Arial"/>
          <w:sz w:val="20"/>
          <w:szCs w:val="20"/>
          <w:lang w:val="en-GB"/>
        </w:rPr>
        <w:t xml:space="preserve">the </w:t>
      </w:r>
      <w:r w:rsidR="00666BD5" w:rsidRPr="001E4132">
        <w:rPr>
          <w:rFonts w:cs="Arial"/>
          <w:sz w:val="20"/>
          <w:szCs w:val="20"/>
          <w:lang w:val="en-GB"/>
        </w:rPr>
        <w:t>Tugs vessel monitoring implementation activities</w:t>
      </w:r>
      <w:r w:rsidR="00666BD5">
        <w:rPr>
          <w:rFonts w:cs="Arial"/>
          <w:sz w:val="20"/>
          <w:szCs w:val="20"/>
          <w:lang w:val="en-GB"/>
        </w:rPr>
        <w:t xml:space="preserve">, </w:t>
      </w:r>
      <w:r w:rsidRPr="001E4132">
        <w:rPr>
          <w:rFonts w:cs="Arial"/>
          <w:sz w:val="20"/>
          <w:szCs w:val="20"/>
          <w:lang w:val="en-GB"/>
        </w:rPr>
        <w:t>the DCR-project ‘Vessel Mo</w:t>
      </w:r>
      <w:r w:rsidR="00666BD5">
        <w:rPr>
          <w:rFonts w:cs="Arial"/>
          <w:sz w:val="20"/>
          <w:szCs w:val="20"/>
          <w:lang w:val="en-GB"/>
        </w:rPr>
        <w:t>nitoring’ and</w:t>
      </w:r>
      <w:r w:rsidRPr="001E4132">
        <w:rPr>
          <w:rFonts w:cs="Arial"/>
          <w:sz w:val="20"/>
          <w:szCs w:val="20"/>
          <w:lang w:val="en-GB"/>
        </w:rPr>
        <w:t xml:space="preserve"> the ‘Dame</w:t>
      </w:r>
      <w:r w:rsidR="00666BD5">
        <w:rPr>
          <w:rFonts w:cs="Arial"/>
          <w:sz w:val="20"/>
          <w:szCs w:val="20"/>
          <w:lang w:val="en-GB"/>
        </w:rPr>
        <w:t>n Performance Solution’ project</w:t>
      </w:r>
      <w:r w:rsidRPr="001E4132">
        <w:rPr>
          <w:rFonts w:cs="Arial"/>
          <w:sz w:val="20"/>
          <w:szCs w:val="20"/>
          <w:lang w:val="en-GB"/>
        </w:rPr>
        <w:t xml:space="preserve">. </w:t>
      </w:r>
    </w:p>
    <w:p w14:paraId="630C8FE5" w14:textId="77777777" w:rsidR="00613EEC" w:rsidRDefault="00613EEC" w:rsidP="00613EEC">
      <w:pPr>
        <w:rPr>
          <w:rFonts w:cs="Arial"/>
          <w:sz w:val="20"/>
          <w:szCs w:val="20"/>
          <w:lang w:val="en-GB"/>
        </w:rPr>
      </w:pPr>
      <w:commentRangeStart w:id="5"/>
      <w:r w:rsidRPr="001E4132">
        <w:rPr>
          <w:rFonts w:cs="Arial"/>
          <w:sz w:val="20"/>
          <w:szCs w:val="20"/>
          <w:lang w:val="en-GB"/>
        </w:rPr>
        <w:t xml:space="preserve">The Damen Digital team will have a coordinating role </w:t>
      </w:r>
      <w:r>
        <w:rPr>
          <w:rFonts w:cs="Arial"/>
          <w:sz w:val="20"/>
          <w:szCs w:val="20"/>
          <w:lang w:val="en-GB"/>
        </w:rPr>
        <w:t>i</w:t>
      </w:r>
      <w:r w:rsidRPr="001E4132">
        <w:rPr>
          <w:rFonts w:cs="Arial"/>
          <w:sz w:val="20"/>
          <w:szCs w:val="20"/>
          <w:lang w:val="en-GB"/>
        </w:rPr>
        <w:t xml:space="preserve">n all digital related initiatives. </w:t>
      </w:r>
      <w:r>
        <w:rPr>
          <w:rFonts w:cs="Arial"/>
          <w:sz w:val="20"/>
          <w:szCs w:val="20"/>
          <w:lang w:val="en-GB"/>
        </w:rPr>
        <w:t xml:space="preserve">The Damen Digital development is closely related to the on board automation development. The on board automation system will be the fundament of the on board digital infrastructure. The mechanical, electrical and automation system developments itself will not be part of the scope of Damen Digital. However Damen Digital will be responsible for successful integration of digital developments into the on-board system developments and the on-shore data system integration developments.   </w:t>
      </w:r>
      <w:commentRangeEnd w:id="5"/>
      <w:r>
        <w:rPr>
          <w:rStyle w:val="CommentReference"/>
        </w:rPr>
        <w:commentReference w:id="5"/>
      </w:r>
    </w:p>
    <w:p w14:paraId="73F93854" w14:textId="77777777" w:rsidR="00613EEC" w:rsidRPr="001B5303" w:rsidRDefault="00613EEC" w:rsidP="00613EEC">
      <w:pPr>
        <w:jc w:val="center"/>
        <w:rPr>
          <w:rFonts w:cs="Arial"/>
          <w:sz w:val="20"/>
          <w:szCs w:val="20"/>
        </w:rPr>
      </w:pPr>
      <w:r>
        <w:rPr>
          <w:rFonts w:cs="Arial"/>
          <w:noProof/>
          <w:sz w:val="20"/>
          <w:szCs w:val="20"/>
          <w:lang w:val="en-US"/>
        </w:rPr>
        <w:drawing>
          <wp:inline distT="0" distB="0" distL="0" distR="0" wp14:anchorId="1398BFA4" wp14:editId="0A917CCD">
            <wp:extent cx="1918291" cy="1802465"/>
            <wp:effectExtent l="0" t="0" r="635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36498" cy="1819573"/>
                    </a:xfrm>
                    <a:prstGeom prst="rect">
                      <a:avLst/>
                    </a:prstGeom>
                    <a:noFill/>
                  </pic:spPr>
                </pic:pic>
              </a:graphicData>
            </a:graphic>
          </wp:inline>
        </w:drawing>
      </w:r>
    </w:p>
    <w:p w14:paraId="626BA6C6" w14:textId="0F1B7181" w:rsidR="00F129DB" w:rsidRDefault="00613EEC" w:rsidP="002F0902">
      <w:pPr>
        <w:rPr>
          <w:rFonts w:cs="Arial"/>
          <w:lang w:val="en-GB"/>
        </w:rPr>
      </w:pPr>
      <w:r>
        <w:rPr>
          <w:rFonts w:cs="Arial"/>
          <w:sz w:val="20"/>
          <w:szCs w:val="20"/>
          <w:lang w:val="en-GB"/>
        </w:rPr>
        <w:t xml:space="preserve">Based on the operational data it will be possible to support the </w:t>
      </w:r>
      <w:r w:rsidR="00EB1322">
        <w:rPr>
          <w:rFonts w:cs="Arial"/>
          <w:sz w:val="20"/>
          <w:szCs w:val="20"/>
          <w:lang w:val="en-GB"/>
        </w:rPr>
        <w:t xml:space="preserve">vessel operator </w:t>
      </w:r>
      <w:r w:rsidR="00837298">
        <w:rPr>
          <w:rFonts w:cs="Arial"/>
          <w:sz w:val="20"/>
          <w:szCs w:val="20"/>
          <w:lang w:val="en-GB"/>
        </w:rPr>
        <w:t>t</w:t>
      </w:r>
      <w:r>
        <w:rPr>
          <w:rFonts w:cs="Arial"/>
          <w:sz w:val="20"/>
          <w:szCs w:val="20"/>
          <w:lang w:val="en-GB"/>
        </w:rPr>
        <w:t>hrough operational consultancy services. It will even be possible to actively interven</w:t>
      </w:r>
      <w:r w:rsidR="005D775E">
        <w:rPr>
          <w:rFonts w:cs="Arial"/>
          <w:sz w:val="20"/>
          <w:szCs w:val="20"/>
          <w:lang w:val="en-GB"/>
        </w:rPr>
        <w:t>e in the ship operation from</w:t>
      </w:r>
      <w:r>
        <w:rPr>
          <w:rFonts w:cs="Arial"/>
          <w:sz w:val="20"/>
          <w:szCs w:val="20"/>
          <w:lang w:val="en-GB"/>
        </w:rPr>
        <w:t xml:space="preserve"> shore. Damen Digital will be responsible for the transition of vessel monitoring capabilities in to remote support and the initial phases of the </w:t>
      </w:r>
      <w:commentRangeStart w:id="6"/>
      <w:r>
        <w:rPr>
          <w:rFonts w:cs="Arial"/>
          <w:sz w:val="20"/>
          <w:szCs w:val="20"/>
          <w:lang w:val="en-GB"/>
        </w:rPr>
        <w:t>research</w:t>
      </w:r>
      <w:commentRangeEnd w:id="6"/>
      <w:r>
        <w:rPr>
          <w:rStyle w:val="CommentReference"/>
        </w:rPr>
        <w:commentReference w:id="6"/>
      </w:r>
      <w:r>
        <w:rPr>
          <w:rFonts w:cs="Arial"/>
          <w:sz w:val="20"/>
          <w:szCs w:val="20"/>
          <w:lang w:val="en-GB"/>
        </w:rPr>
        <w:t xml:space="preserve"> into possibilities of Damen remote controlled or autonomous sailing vessels. </w:t>
      </w:r>
    </w:p>
    <w:p w14:paraId="6058A4FB" w14:textId="727AA61E" w:rsidR="00611040" w:rsidRDefault="001E3ADA" w:rsidP="0062790C">
      <w:pPr>
        <w:pStyle w:val="Heading1"/>
        <w:rPr>
          <w:lang w:val="en-GB"/>
        </w:rPr>
      </w:pPr>
      <w:bookmarkStart w:id="7" w:name="_Toc483076459"/>
      <w:bookmarkStart w:id="8" w:name="_Toc483076788"/>
      <w:bookmarkStart w:id="9" w:name="_Toc483076969"/>
      <w:bookmarkStart w:id="10" w:name="_Toc483077151"/>
      <w:bookmarkStart w:id="11" w:name="_Toc483078977"/>
      <w:bookmarkStart w:id="12" w:name="_Toc484180774"/>
      <w:bookmarkEnd w:id="7"/>
      <w:bookmarkEnd w:id="8"/>
      <w:bookmarkEnd w:id="9"/>
      <w:bookmarkEnd w:id="10"/>
      <w:bookmarkEnd w:id="11"/>
      <w:r>
        <w:rPr>
          <w:lang w:val="en-GB"/>
        </w:rPr>
        <w:lastRenderedPageBreak/>
        <w:t>Organisation</w:t>
      </w:r>
      <w:bookmarkEnd w:id="12"/>
    </w:p>
    <w:p w14:paraId="6F2B7D72" w14:textId="77777777" w:rsidR="009708AC" w:rsidRDefault="009708AC">
      <w:pPr>
        <w:rPr>
          <w:sz w:val="20"/>
          <w:szCs w:val="20"/>
          <w:lang w:val="en-GB"/>
        </w:rPr>
      </w:pPr>
    </w:p>
    <w:p w14:paraId="78979B9F" w14:textId="15ACA27C" w:rsidR="009600AE" w:rsidRPr="0062790C" w:rsidRDefault="00E5417B">
      <w:pPr>
        <w:rPr>
          <w:sz w:val="20"/>
          <w:szCs w:val="20"/>
          <w:lang w:val="en-GB"/>
        </w:rPr>
      </w:pPr>
      <w:r w:rsidRPr="0062790C">
        <w:rPr>
          <w:sz w:val="20"/>
          <w:szCs w:val="20"/>
          <w:lang w:val="en-GB"/>
        </w:rPr>
        <w:t>Damen Digital consist</w:t>
      </w:r>
      <w:r w:rsidR="002F6D62">
        <w:rPr>
          <w:sz w:val="20"/>
          <w:szCs w:val="20"/>
          <w:lang w:val="en-GB"/>
        </w:rPr>
        <w:t>s</w:t>
      </w:r>
      <w:r w:rsidRPr="0062790C">
        <w:rPr>
          <w:sz w:val="20"/>
          <w:szCs w:val="20"/>
          <w:lang w:val="en-GB"/>
        </w:rPr>
        <w:t xml:space="preserve"> of 5 </w:t>
      </w:r>
      <w:r w:rsidR="002F6D62">
        <w:rPr>
          <w:sz w:val="20"/>
          <w:szCs w:val="20"/>
          <w:lang w:val="en-GB"/>
        </w:rPr>
        <w:t>m</w:t>
      </w:r>
      <w:r w:rsidRPr="0062790C">
        <w:rPr>
          <w:sz w:val="20"/>
          <w:szCs w:val="20"/>
          <w:lang w:val="en-GB"/>
        </w:rPr>
        <w:t>embers</w:t>
      </w:r>
      <w:r w:rsidR="002F6D62">
        <w:rPr>
          <w:sz w:val="20"/>
          <w:szCs w:val="20"/>
          <w:lang w:val="en-GB"/>
        </w:rPr>
        <w:t xml:space="preserve"> in a core team</w:t>
      </w:r>
      <w:r w:rsidRPr="0062790C">
        <w:rPr>
          <w:sz w:val="20"/>
          <w:szCs w:val="20"/>
          <w:lang w:val="en-GB"/>
        </w:rPr>
        <w:t>. Th</w:t>
      </w:r>
      <w:r w:rsidR="002F6D62">
        <w:rPr>
          <w:sz w:val="20"/>
          <w:szCs w:val="20"/>
          <w:lang w:val="en-GB"/>
        </w:rPr>
        <w:t>is</w:t>
      </w:r>
      <w:r w:rsidRPr="0062790C">
        <w:rPr>
          <w:sz w:val="20"/>
          <w:szCs w:val="20"/>
          <w:lang w:val="en-GB"/>
        </w:rPr>
        <w:t xml:space="preserve"> team </w:t>
      </w:r>
      <w:r w:rsidR="002F6D62">
        <w:rPr>
          <w:sz w:val="20"/>
          <w:szCs w:val="20"/>
          <w:lang w:val="en-GB"/>
        </w:rPr>
        <w:t>is</w:t>
      </w:r>
      <w:r w:rsidRPr="0062790C">
        <w:rPr>
          <w:sz w:val="20"/>
          <w:szCs w:val="20"/>
          <w:lang w:val="en-GB"/>
        </w:rPr>
        <w:t xml:space="preserve"> responsible for </w:t>
      </w:r>
      <w:r w:rsidR="000E4A41">
        <w:rPr>
          <w:sz w:val="20"/>
          <w:szCs w:val="20"/>
          <w:lang w:val="en-GB"/>
        </w:rPr>
        <w:t>the realization of the Damen v</w:t>
      </w:r>
      <w:r w:rsidR="00641662" w:rsidRPr="00114B29">
        <w:rPr>
          <w:sz w:val="20"/>
          <w:szCs w:val="20"/>
          <w:lang w:val="en-GB"/>
        </w:rPr>
        <w:t>ision and strategy on (commercial) digital services</w:t>
      </w:r>
      <w:r w:rsidR="00641662">
        <w:rPr>
          <w:sz w:val="20"/>
          <w:szCs w:val="20"/>
          <w:lang w:val="en-GB"/>
        </w:rPr>
        <w:t>. Their activities are conducted</w:t>
      </w:r>
      <w:r w:rsidR="00641662" w:rsidRPr="00114B29">
        <w:rPr>
          <w:sz w:val="20"/>
          <w:szCs w:val="20"/>
          <w:lang w:val="en-GB"/>
        </w:rPr>
        <w:t xml:space="preserve"> in clo</w:t>
      </w:r>
      <w:r w:rsidR="005D775E">
        <w:rPr>
          <w:sz w:val="20"/>
          <w:szCs w:val="20"/>
          <w:lang w:val="en-GB"/>
        </w:rPr>
        <w:t>se cooperation with all connected</w:t>
      </w:r>
      <w:r w:rsidR="00641662" w:rsidRPr="00114B29">
        <w:rPr>
          <w:sz w:val="20"/>
          <w:szCs w:val="20"/>
          <w:lang w:val="en-GB"/>
        </w:rPr>
        <w:t xml:space="preserve"> colleagues in the line-</w:t>
      </w:r>
      <w:r w:rsidR="00637F06">
        <w:rPr>
          <w:sz w:val="20"/>
          <w:szCs w:val="20"/>
          <w:lang w:val="en-GB"/>
        </w:rPr>
        <w:t>organisation.</w:t>
      </w:r>
    </w:p>
    <w:p w14:paraId="2F7B7923" w14:textId="77777777" w:rsidR="00F129DB" w:rsidRPr="0062790C" w:rsidRDefault="00F129DB" w:rsidP="00F129DB">
      <w:pPr>
        <w:rPr>
          <w:sz w:val="20"/>
          <w:szCs w:val="20"/>
          <w:lang w:val="en-GB"/>
        </w:rPr>
      </w:pPr>
      <w:r w:rsidRPr="0062790C">
        <w:rPr>
          <w:sz w:val="20"/>
          <w:szCs w:val="20"/>
          <w:lang w:val="en-GB"/>
        </w:rPr>
        <w:t>The core team of Damen Digital consists of following persons:</w:t>
      </w:r>
    </w:p>
    <w:p w14:paraId="2EE2F581" w14:textId="0847317A" w:rsidR="00F129DB" w:rsidRPr="0062790C" w:rsidRDefault="00F129DB" w:rsidP="0062790C">
      <w:pPr>
        <w:spacing w:after="0" w:line="240" w:lineRule="auto"/>
        <w:ind w:firstLine="708"/>
        <w:rPr>
          <w:sz w:val="20"/>
          <w:szCs w:val="20"/>
          <w:lang w:val="en-GB"/>
        </w:rPr>
      </w:pPr>
      <w:r w:rsidRPr="0062790C">
        <w:rPr>
          <w:sz w:val="20"/>
          <w:szCs w:val="20"/>
          <w:lang w:val="en-GB"/>
        </w:rPr>
        <w:t xml:space="preserve">Toine Cleophas </w:t>
      </w:r>
      <w:r w:rsidRPr="0062790C">
        <w:rPr>
          <w:sz w:val="20"/>
          <w:szCs w:val="20"/>
          <w:lang w:val="en-GB"/>
        </w:rPr>
        <w:tab/>
        <w:t>(R&amp;D</w:t>
      </w:r>
      <w:r w:rsidR="005D775E">
        <w:rPr>
          <w:sz w:val="20"/>
          <w:szCs w:val="20"/>
          <w:lang w:val="en-GB"/>
        </w:rPr>
        <w:t xml:space="preserve">) Damen Digital </w:t>
      </w:r>
      <w:r w:rsidRPr="0062790C">
        <w:rPr>
          <w:sz w:val="20"/>
          <w:szCs w:val="20"/>
          <w:lang w:val="en-GB"/>
        </w:rPr>
        <w:t>program manager</w:t>
      </w:r>
    </w:p>
    <w:p w14:paraId="53F11BC5" w14:textId="5879D915" w:rsidR="00F129DB" w:rsidRPr="0062790C" w:rsidRDefault="00F129DB" w:rsidP="0062790C">
      <w:pPr>
        <w:spacing w:after="0" w:line="240" w:lineRule="auto"/>
        <w:ind w:firstLine="708"/>
        <w:rPr>
          <w:sz w:val="20"/>
          <w:szCs w:val="20"/>
          <w:lang w:val="en-GB"/>
        </w:rPr>
      </w:pPr>
      <w:r w:rsidRPr="0062790C">
        <w:rPr>
          <w:sz w:val="20"/>
          <w:szCs w:val="20"/>
          <w:lang w:val="en-GB"/>
        </w:rPr>
        <w:t xml:space="preserve">Sander Alles </w:t>
      </w:r>
      <w:r w:rsidRPr="0062790C">
        <w:rPr>
          <w:sz w:val="20"/>
          <w:szCs w:val="20"/>
          <w:lang w:val="en-GB"/>
        </w:rPr>
        <w:tab/>
      </w:r>
      <w:r w:rsidRPr="0062790C">
        <w:rPr>
          <w:sz w:val="20"/>
          <w:szCs w:val="20"/>
          <w:lang w:val="en-GB"/>
        </w:rPr>
        <w:tab/>
        <w:t>(</w:t>
      </w:r>
      <w:r w:rsidR="005F0BCB">
        <w:rPr>
          <w:sz w:val="20"/>
          <w:szCs w:val="20"/>
          <w:lang w:val="en-GB"/>
        </w:rPr>
        <w:t xml:space="preserve">Product </w:t>
      </w:r>
      <w:r w:rsidR="00B11537">
        <w:rPr>
          <w:sz w:val="20"/>
          <w:szCs w:val="20"/>
          <w:lang w:val="en-GB"/>
        </w:rPr>
        <w:t>Manager</w:t>
      </w:r>
      <w:r w:rsidRPr="0062790C">
        <w:rPr>
          <w:sz w:val="20"/>
          <w:szCs w:val="20"/>
          <w:lang w:val="en-GB"/>
        </w:rPr>
        <w:t>)</w:t>
      </w:r>
    </w:p>
    <w:p w14:paraId="63C34076" w14:textId="5FBF8748" w:rsidR="00F129DB" w:rsidRPr="0062790C" w:rsidRDefault="00F129DB" w:rsidP="0062790C">
      <w:pPr>
        <w:spacing w:after="0" w:line="240" w:lineRule="auto"/>
        <w:ind w:firstLine="708"/>
        <w:rPr>
          <w:sz w:val="20"/>
          <w:szCs w:val="20"/>
          <w:lang w:val="en-GB"/>
        </w:rPr>
      </w:pPr>
      <w:r w:rsidRPr="0062790C">
        <w:rPr>
          <w:sz w:val="20"/>
          <w:szCs w:val="20"/>
          <w:lang w:val="en-GB"/>
        </w:rPr>
        <w:t xml:space="preserve">Rutger Blaauw </w:t>
      </w:r>
      <w:r w:rsidRPr="0062790C">
        <w:rPr>
          <w:sz w:val="20"/>
          <w:szCs w:val="20"/>
          <w:lang w:val="en-GB"/>
        </w:rPr>
        <w:tab/>
      </w:r>
      <w:r w:rsidR="00EE4BAE">
        <w:rPr>
          <w:sz w:val="20"/>
          <w:szCs w:val="20"/>
          <w:lang w:val="en-GB"/>
        </w:rPr>
        <w:tab/>
      </w:r>
      <w:r w:rsidRPr="0062790C">
        <w:rPr>
          <w:sz w:val="20"/>
          <w:szCs w:val="20"/>
          <w:lang w:val="en-GB"/>
        </w:rPr>
        <w:t>(Services)</w:t>
      </w:r>
    </w:p>
    <w:p w14:paraId="18C3C989" w14:textId="77777777" w:rsidR="00F129DB" w:rsidRPr="0062790C" w:rsidRDefault="00F129DB" w:rsidP="0062790C">
      <w:pPr>
        <w:spacing w:after="0" w:line="240" w:lineRule="auto"/>
        <w:ind w:firstLine="708"/>
        <w:rPr>
          <w:sz w:val="20"/>
          <w:szCs w:val="20"/>
          <w:lang w:val="en-GB"/>
        </w:rPr>
      </w:pPr>
      <w:r w:rsidRPr="0062790C">
        <w:rPr>
          <w:sz w:val="20"/>
          <w:szCs w:val="20"/>
          <w:lang w:val="en-GB"/>
        </w:rPr>
        <w:t xml:space="preserve">Boudewijn Baan </w:t>
      </w:r>
      <w:r w:rsidRPr="0062790C">
        <w:rPr>
          <w:sz w:val="20"/>
          <w:szCs w:val="20"/>
          <w:lang w:val="en-GB"/>
        </w:rPr>
        <w:tab/>
        <w:t>(Sales)</w:t>
      </w:r>
    </w:p>
    <w:p w14:paraId="29EDB5D8" w14:textId="2D6AA427" w:rsidR="004D457B" w:rsidRPr="0062790C" w:rsidRDefault="00685591" w:rsidP="0062790C">
      <w:pPr>
        <w:spacing w:after="0" w:line="240" w:lineRule="auto"/>
        <w:ind w:firstLine="708"/>
        <w:rPr>
          <w:sz w:val="20"/>
          <w:szCs w:val="20"/>
          <w:lang w:val="en-US"/>
        </w:rPr>
      </w:pPr>
      <w:r w:rsidRPr="0062790C">
        <w:rPr>
          <w:sz w:val="20"/>
          <w:szCs w:val="20"/>
          <w:lang w:val="en-US"/>
        </w:rPr>
        <w:t>Marco Mooij</w:t>
      </w:r>
      <w:r w:rsidRPr="0062790C">
        <w:rPr>
          <w:sz w:val="20"/>
          <w:szCs w:val="20"/>
          <w:lang w:val="en-US"/>
        </w:rPr>
        <w:tab/>
      </w:r>
      <w:r w:rsidRPr="0062790C">
        <w:rPr>
          <w:sz w:val="20"/>
          <w:szCs w:val="20"/>
          <w:lang w:val="en-US"/>
        </w:rPr>
        <w:tab/>
        <w:t>(</w:t>
      </w:r>
      <w:r w:rsidR="005D775E" w:rsidRPr="0062790C">
        <w:rPr>
          <w:sz w:val="20"/>
          <w:szCs w:val="20"/>
          <w:lang w:val="en-US"/>
        </w:rPr>
        <w:t>Product Groups</w:t>
      </w:r>
      <w:r w:rsidR="00F129DB" w:rsidRPr="0062790C">
        <w:rPr>
          <w:sz w:val="20"/>
          <w:szCs w:val="20"/>
          <w:lang w:val="en-US"/>
        </w:rPr>
        <w:t>)</w:t>
      </w:r>
    </w:p>
    <w:p w14:paraId="082D6BBD" w14:textId="77777777" w:rsidR="004D457B" w:rsidRPr="0062790C" w:rsidRDefault="004D457B" w:rsidP="0062790C">
      <w:pPr>
        <w:spacing w:after="0" w:line="240" w:lineRule="auto"/>
        <w:rPr>
          <w:sz w:val="20"/>
          <w:szCs w:val="20"/>
          <w:lang w:val="en-US"/>
        </w:rPr>
      </w:pPr>
    </w:p>
    <w:p w14:paraId="314D690E" w14:textId="0D62F060" w:rsidR="00E5417B" w:rsidRPr="0062790C" w:rsidRDefault="00E5417B" w:rsidP="0062790C">
      <w:pPr>
        <w:tabs>
          <w:tab w:val="left" w:pos="0"/>
        </w:tabs>
        <w:rPr>
          <w:sz w:val="20"/>
          <w:szCs w:val="20"/>
          <w:lang w:val="en-GB"/>
        </w:rPr>
      </w:pPr>
      <w:r w:rsidRPr="0062790C">
        <w:rPr>
          <w:sz w:val="20"/>
          <w:szCs w:val="20"/>
          <w:lang w:val="en-GB"/>
        </w:rPr>
        <w:t>The team will report to</w:t>
      </w:r>
      <w:r w:rsidR="003576DC" w:rsidRPr="0062790C">
        <w:rPr>
          <w:sz w:val="20"/>
          <w:szCs w:val="20"/>
          <w:lang w:val="en-GB"/>
        </w:rPr>
        <w:t xml:space="preserve"> the sponsor group as displayed in the chart below. Th</w:t>
      </w:r>
      <w:r w:rsidR="00EB1322">
        <w:rPr>
          <w:sz w:val="20"/>
          <w:szCs w:val="20"/>
          <w:lang w:val="en-GB"/>
        </w:rPr>
        <w:t>is</w:t>
      </w:r>
      <w:r w:rsidR="003576DC" w:rsidRPr="0062790C">
        <w:rPr>
          <w:sz w:val="20"/>
          <w:szCs w:val="20"/>
          <w:lang w:val="en-GB"/>
        </w:rPr>
        <w:t xml:space="preserve"> sponsor group </w:t>
      </w:r>
      <w:r w:rsidR="009600AE" w:rsidRPr="0062790C">
        <w:rPr>
          <w:sz w:val="20"/>
          <w:szCs w:val="20"/>
          <w:lang w:val="en-GB"/>
        </w:rPr>
        <w:t>will support</w:t>
      </w:r>
      <w:r w:rsidR="003576DC" w:rsidRPr="0062790C">
        <w:rPr>
          <w:sz w:val="20"/>
          <w:szCs w:val="20"/>
          <w:lang w:val="en-GB"/>
        </w:rPr>
        <w:t xml:space="preserve"> the project team, </w:t>
      </w:r>
      <w:r w:rsidR="009600AE" w:rsidRPr="0062790C">
        <w:rPr>
          <w:sz w:val="20"/>
          <w:szCs w:val="20"/>
          <w:lang w:val="en-GB"/>
        </w:rPr>
        <w:t>enable and consolidate the process developments and communicate</w:t>
      </w:r>
      <w:r w:rsidR="003576DC" w:rsidRPr="0062790C">
        <w:rPr>
          <w:sz w:val="20"/>
          <w:szCs w:val="20"/>
          <w:lang w:val="en-GB"/>
        </w:rPr>
        <w:t xml:space="preserve"> to the EB, CNBD</w:t>
      </w:r>
      <w:r w:rsidR="009C32D4" w:rsidRPr="0062790C">
        <w:rPr>
          <w:sz w:val="20"/>
          <w:szCs w:val="20"/>
          <w:lang w:val="en-GB"/>
        </w:rPr>
        <w:t xml:space="preserve"> and </w:t>
      </w:r>
      <w:r w:rsidR="003576DC" w:rsidRPr="0062790C">
        <w:rPr>
          <w:sz w:val="20"/>
          <w:szCs w:val="20"/>
          <w:lang w:val="en-GB"/>
        </w:rPr>
        <w:t>IT</w:t>
      </w:r>
      <w:r w:rsidR="009C32D4" w:rsidRPr="0062790C">
        <w:rPr>
          <w:sz w:val="20"/>
          <w:szCs w:val="20"/>
          <w:lang w:val="en-GB"/>
        </w:rPr>
        <w:t>-IM</w:t>
      </w:r>
      <w:r w:rsidR="003576DC" w:rsidRPr="0062790C">
        <w:rPr>
          <w:sz w:val="20"/>
          <w:szCs w:val="20"/>
          <w:lang w:val="en-GB"/>
        </w:rPr>
        <w:t xml:space="preserve"> board.</w:t>
      </w:r>
      <w:r w:rsidR="00685591" w:rsidRPr="0062790C">
        <w:rPr>
          <w:sz w:val="20"/>
          <w:szCs w:val="20"/>
          <w:lang w:val="en-GB"/>
        </w:rPr>
        <w:t xml:space="preserve"> </w:t>
      </w:r>
      <w:r w:rsidRPr="0062790C">
        <w:rPr>
          <w:sz w:val="20"/>
          <w:szCs w:val="20"/>
          <w:lang w:val="en-GB"/>
        </w:rPr>
        <w:t xml:space="preserve">   </w:t>
      </w:r>
    </w:p>
    <w:p w14:paraId="4656DEF7" w14:textId="674B673E" w:rsidR="00E42470" w:rsidRDefault="00E42470" w:rsidP="0062790C">
      <w:pPr>
        <w:jc w:val="center"/>
        <w:rPr>
          <w:rFonts w:cs="Arial"/>
          <w:lang w:val="en-GB"/>
        </w:rPr>
      </w:pPr>
      <w:commentRangeStart w:id="13"/>
      <w:commentRangeStart w:id="14"/>
      <w:r>
        <w:rPr>
          <w:rFonts w:cs="Arial"/>
          <w:noProof/>
          <w:lang w:val="en-US"/>
        </w:rPr>
        <w:drawing>
          <wp:inline distT="0" distB="0" distL="0" distR="0" wp14:anchorId="73CE26EF" wp14:editId="15CAAD00">
            <wp:extent cx="5156200" cy="3551399"/>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99170" cy="3580995"/>
                    </a:xfrm>
                    <a:prstGeom prst="rect">
                      <a:avLst/>
                    </a:prstGeom>
                    <a:noFill/>
                  </pic:spPr>
                </pic:pic>
              </a:graphicData>
            </a:graphic>
          </wp:inline>
        </w:drawing>
      </w:r>
      <w:commentRangeEnd w:id="13"/>
      <w:r w:rsidR="002F0280">
        <w:rPr>
          <w:rStyle w:val="CommentReference"/>
        </w:rPr>
        <w:commentReference w:id="13"/>
      </w:r>
      <w:commentRangeEnd w:id="14"/>
      <w:r w:rsidR="00837298">
        <w:rPr>
          <w:rStyle w:val="CommentReference"/>
        </w:rPr>
        <w:commentReference w:id="14"/>
      </w:r>
    </w:p>
    <w:p w14:paraId="60E62CAF" w14:textId="77777777" w:rsidR="00E42470" w:rsidRDefault="00E42470" w:rsidP="002F0902">
      <w:pPr>
        <w:rPr>
          <w:rFonts w:cs="Arial"/>
          <w:lang w:val="en-GB"/>
        </w:rPr>
      </w:pPr>
    </w:p>
    <w:p w14:paraId="30AF1194" w14:textId="77777777" w:rsidR="00165E57" w:rsidRDefault="00165E57" w:rsidP="002F0902">
      <w:pPr>
        <w:rPr>
          <w:rFonts w:cs="Arial"/>
          <w:u w:val="single"/>
        </w:rPr>
      </w:pPr>
    </w:p>
    <w:p w14:paraId="3619F7EE" w14:textId="22A556C4" w:rsidR="001432A5" w:rsidRDefault="001E3ADA" w:rsidP="00006786">
      <w:pPr>
        <w:pStyle w:val="Heading2"/>
      </w:pPr>
      <w:bookmarkStart w:id="15" w:name="_Toc484180775"/>
      <w:r>
        <w:t>Core team</w:t>
      </w:r>
      <w:bookmarkEnd w:id="15"/>
    </w:p>
    <w:p w14:paraId="30299126" w14:textId="5980BD7D" w:rsidR="00917BBF" w:rsidRPr="0062790C" w:rsidRDefault="00611040" w:rsidP="002F0902">
      <w:pPr>
        <w:rPr>
          <w:rFonts w:cs="Arial"/>
          <w:sz w:val="20"/>
          <w:szCs w:val="20"/>
          <w:lang w:val="en-GB"/>
        </w:rPr>
      </w:pPr>
      <w:r w:rsidRPr="0062790C">
        <w:rPr>
          <w:rFonts w:cs="Arial"/>
          <w:sz w:val="20"/>
          <w:szCs w:val="20"/>
          <w:lang w:val="en-GB"/>
        </w:rPr>
        <w:t xml:space="preserve">The team consists of </w:t>
      </w:r>
      <w:r w:rsidR="00D07C5D">
        <w:rPr>
          <w:rFonts w:cs="Arial"/>
          <w:sz w:val="20"/>
          <w:szCs w:val="20"/>
          <w:lang w:val="en-GB"/>
        </w:rPr>
        <w:t>five distinct r</w:t>
      </w:r>
      <w:r w:rsidRPr="0062790C">
        <w:rPr>
          <w:rFonts w:cs="Arial"/>
          <w:sz w:val="20"/>
          <w:szCs w:val="20"/>
          <w:lang w:val="en-GB"/>
        </w:rPr>
        <w:t>oles</w:t>
      </w:r>
      <w:r w:rsidR="004D3EF4">
        <w:rPr>
          <w:rFonts w:cs="Arial"/>
          <w:sz w:val="20"/>
          <w:szCs w:val="20"/>
          <w:lang w:val="en-GB"/>
        </w:rPr>
        <w:t>:</w:t>
      </w:r>
    </w:p>
    <w:p w14:paraId="5362B124" w14:textId="4996F525" w:rsidR="00611040" w:rsidRPr="00006786" w:rsidRDefault="001937DF" w:rsidP="0062790C">
      <w:pPr>
        <w:spacing w:line="240" w:lineRule="auto"/>
        <w:ind w:left="357"/>
        <w:contextualSpacing/>
        <w:rPr>
          <w:rFonts w:cs="Arial"/>
          <w:lang w:val="en-GB"/>
        </w:rPr>
      </w:pPr>
      <w:r w:rsidRPr="00DA3CCB">
        <w:rPr>
          <w:rFonts w:cs="Arial"/>
          <w:sz w:val="28"/>
          <w:szCs w:val="28"/>
          <w:lang w:val="en-GB"/>
        </w:rPr>
        <w:t>●</w:t>
      </w:r>
      <w:r w:rsidRPr="00006786">
        <w:rPr>
          <w:rFonts w:cs="Arial"/>
          <w:lang w:val="en-GB"/>
        </w:rPr>
        <w:t xml:space="preserve"> </w:t>
      </w:r>
      <w:r w:rsidR="00611040" w:rsidRPr="0062790C">
        <w:rPr>
          <w:rFonts w:cs="Arial"/>
          <w:sz w:val="20"/>
          <w:szCs w:val="20"/>
          <w:lang w:val="en-GB"/>
        </w:rPr>
        <w:t>Strategy</w:t>
      </w:r>
      <w:r w:rsidR="00075B72" w:rsidRPr="0062790C">
        <w:rPr>
          <w:rFonts w:cs="Arial"/>
          <w:sz w:val="20"/>
          <w:szCs w:val="20"/>
          <w:lang w:val="en-GB"/>
        </w:rPr>
        <w:t xml:space="preserve">, </w:t>
      </w:r>
      <w:r w:rsidR="00611040" w:rsidRPr="0062790C">
        <w:rPr>
          <w:rFonts w:cs="Arial"/>
          <w:sz w:val="20"/>
          <w:szCs w:val="20"/>
          <w:lang w:val="en-GB"/>
        </w:rPr>
        <w:t>c</w:t>
      </w:r>
      <w:r w:rsidRPr="0062790C">
        <w:rPr>
          <w:rFonts w:cs="Arial"/>
          <w:sz w:val="20"/>
          <w:szCs w:val="20"/>
          <w:lang w:val="en-GB"/>
        </w:rPr>
        <w:t>oordination</w:t>
      </w:r>
      <w:r w:rsidR="00075B72" w:rsidRPr="0062790C">
        <w:rPr>
          <w:rFonts w:cs="Arial"/>
          <w:sz w:val="20"/>
          <w:szCs w:val="20"/>
          <w:lang w:val="en-GB"/>
        </w:rPr>
        <w:t xml:space="preserve"> &amp; data science</w:t>
      </w:r>
      <w:r w:rsidR="00006786" w:rsidRPr="0062790C">
        <w:rPr>
          <w:rFonts w:cs="Arial"/>
          <w:sz w:val="20"/>
          <w:szCs w:val="20"/>
          <w:lang w:val="en-GB"/>
        </w:rPr>
        <w:tab/>
      </w:r>
      <w:r w:rsidR="00006786" w:rsidRPr="0062790C">
        <w:rPr>
          <w:rFonts w:cs="Arial"/>
          <w:sz w:val="20"/>
          <w:szCs w:val="20"/>
          <w:lang w:val="en-GB"/>
        </w:rPr>
        <w:tab/>
      </w:r>
      <w:r w:rsidR="00006786" w:rsidRPr="0062790C">
        <w:rPr>
          <w:rFonts w:cs="Arial"/>
          <w:sz w:val="20"/>
          <w:szCs w:val="20"/>
          <w:lang w:val="en-GB"/>
        </w:rPr>
        <w:tab/>
        <w:t>Toine Cleophas</w:t>
      </w:r>
    </w:p>
    <w:p w14:paraId="23808991" w14:textId="3AF238B5" w:rsidR="00611040" w:rsidRPr="00006786" w:rsidRDefault="00006786" w:rsidP="0062790C">
      <w:pPr>
        <w:spacing w:line="240" w:lineRule="auto"/>
        <w:ind w:left="357"/>
        <w:contextualSpacing/>
        <w:rPr>
          <w:rFonts w:cs="Arial"/>
          <w:lang w:val="en-GB"/>
        </w:rPr>
      </w:pPr>
      <w:r w:rsidRPr="00DA3CCB">
        <w:rPr>
          <w:rFonts w:cs="Arial"/>
          <w:color w:val="4F81BD" w:themeColor="accent1"/>
          <w:sz w:val="28"/>
          <w:szCs w:val="28"/>
          <w:lang w:val="en-GB"/>
        </w:rPr>
        <w:t>●</w:t>
      </w:r>
      <w:r w:rsidRPr="00DA3CCB">
        <w:rPr>
          <w:rFonts w:cs="Arial"/>
          <w:color w:val="FFC000"/>
          <w:sz w:val="28"/>
          <w:szCs w:val="28"/>
          <w:lang w:val="en-GB"/>
        </w:rPr>
        <w:t xml:space="preserve"> </w:t>
      </w:r>
      <w:r w:rsidR="00611040" w:rsidRPr="0062790C">
        <w:rPr>
          <w:rFonts w:cs="Arial"/>
          <w:sz w:val="20"/>
          <w:szCs w:val="20"/>
          <w:lang w:val="en-GB"/>
        </w:rPr>
        <w:t>Sales &amp; Business development</w:t>
      </w:r>
      <w:r w:rsidRPr="0062790C">
        <w:rPr>
          <w:rFonts w:cs="Arial"/>
          <w:sz w:val="20"/>
          <w:szCs w:val="20"/>
          <w:lang w:val="en-GB"/>
        </w:rPr>
        <w:tab/>
      </w:r>
      <w:r w:rsidRPr="0062790C">
        <w:rPr>
          <w:rFonts w:cs="Arial"/>
          <w:sz w:val="20"/>
          <w:szCs w:val="20"/>
          <w:lang w:val="en-GB"/>
        </w:rPr>
        <w:tab/>
      </w:r>
      <w:r w:rsidRPr="0062790C">
        <w:rPr>
          <w:rFonts w:cs="Arial"/>
          <w:sz w:val="20"/>
          <w:szCs w:val="20"/>
          <w:lang w:val="en-GB"/>
        </w:rPr>
        <w:tab/>
      </w:r>
      <w:r w:rsidR="00990970">
        <w:rPr>
          <w:rFonts w:cs="Arial"/>
          <w:sz w:val="20"/>
          <w:szCs w:val="20"/>
          <w:lang w:val="en-GB"/>
        </w:rPr>
        <w:tab/>
      </w:r>
      <w:r w:rsidRPr="0062790C">
        <w:rPr>
          <w:rFonts w:cs="Arial"/>
          <w:sz w:val="20"/>
          <w:szCs w:val="20"/>
          <w:lang w:val="en-GB"/>
        </w:rPr>
        <w:t>Boudewijn Baan</w:t>
      </w:r>
    </w:p>
    <w:p w14:paraId="45ABC902" w14:textId="2B2F0C96" w:rsidR="00611040" w:rsidRPr="00602B7B" w:rsidRDefault="00006786" w:rsidP="0062790C">
      <w:pPr>
        <w:spacing w:line="240" w:lineRule="auto"/>
        <w:ind w:left="357"/>
        <w:contextualSpacing/>
        <w:rPr>
          <w:rFonts w:cs="Arial"/>
          <w:lang w:val="en-GB"/>
        </w:rPr>
      </w:pPr>
      <w:r w:rsidRPr="00602B7B">
        <w:rPr>
          <w:rFonts w:cs="Arial"/>
          <w:color w:val="FFC000"/>
          <w:sz w:val="28"/>
          <w:szCs w:val="28"/>
          <w:lang w:val="en-GB"/>
        </w:rPr>
        <w:t>●</w:t>
      </w:r>
      <w:r w:rsidR="001937DF" w:rsidRPr="00602B7B">
        <w:rPr>
          <w:rFonts w:cs="Arial"/>
          <w:color w:val="FFC000"/>
          <w:lang w:val="en-GB"/>
        </w:rPr>
        <w:t xml:space="preserve"> </w:t>
      </w:r>
      <w:r w:rsidR="001937DF" w:rsidRPr="0062790C">
        <w:rPr>
          <w:rFonts w:cs="Arial"/>
          <w:sz w:val="20"/>
          <w:szCs w:val="20"/>
          <w:lang w:val="en-GB"/>
        </w:rPr>
        <w:t>Damen Digital Platform</w:t>
      </w:r>
      <w:r w:rsidR="00837298">
        <w:rPr>
          <w:rFonts w:cs="Arial"/>
          <w:sz w:val="20"/>
          <w:szCs w:val="20"/>
          <w:lang w:val="en-GB"/>
        </w:rPr>
        <w:t xml:space="preserve"> and development</w:t>
      </w:r>
      <w:r w:rsidR="00611040" w:rsidRPr="0062790C">
        <w:rPr>
          <w:rFonts w:cs="Arial"/>
          <w:sz w:val="20"/>
          <w:szCs w:val="20"/>
          <w:lang w:val="en-GB"/>
        </w:rPr>
        <w:t xml:space="preserve"> </w:t>
      </w:r>
      <w:r w:rsidRPr="0062790C">
        <w:rPr>
          <w:rFonts w:cs="Arial"/>
          <w:sz w:val="20"/>
          <w:szCs w:val="20"/>
          <w:lang w:val="en-GB"/>
        </w:rPr>
        <w:tab/>
      </w:r>
      <w:r w:rsidRPr="0062790C">
        <w:rPr>
          <w:rFonts w:cs="Arial"/>
          <w:sz w:val="20"/>
          <w:szCs w:val="20"/>
          <w:lang w:val="en-GB"/>
        </w:rPr>
        <w:tab/>
        <w:t>Sander Alles</w:t>
      </w:r>
    </w:p>
    <w:p w14:paraId="7C365342" w14:textId="705135DC" w:rsidR="00611040" w:rsidRPr="0062790C" w:rsidRDefault="00006786" w:rsidP="0062790C">
      <w:pPr>
        <w:spacing w:line="240" w:lineRule="auto"/>
        <w:ind w:left="357"/>
        <w:contextualSpacing/>
        <w:rPr>
          <w:rFonts w:cs="Arial"/>
          <w:sz w:val="20"/>
          <w:szCs w:val="20"/>
          <w:lang w:val="en-GB"/>
        </w:rPr>
      </w:pPr>
      <w:r w:rsidRPr="00DA3CCB">
        <w:rPr>
          <w:rFonts w:cs="Arial"/>
          <w:color w:val="DAA600"/>
          <w:sz w:val="28"/>
          <w:szCs w:val="28"/>
          <w:lang w:val="en-GB"/>
        </w:rPr>
        <w:t>●</w:t>
      </w:r>
      <w:r w:rsidR="001937DF" w:rsidRPr="00DA3CCB">
        <w:rPr>
          <w:rFonts w:cs="Arial"/>
          <w:color w:val="FFC000"/>
          <w:sz w:val="28"/>
          <w:szCs w:val="28"/>
          <w:lang w:val="en-GB"/>
        </w:rPr>
        <w:t xml:space="preserve"> </w:t>
      </w:r>
      <w:r w:rsidR="001937DF" w:rsidRPr="0062790C">
        <w:rPr>
          <w:rFonts w:cs="Arial"/>
          <w:sz w:val="20"/>
          <w:szCs w:val="20"/>
          <w:lang w:val="en-GB"/>
        </w:rPr>
        <w:t xml:space="preserve">On board infrastructure </w:t>
      </w:r>
      <w:r w:rsidR="00197DD5" w:rsidRPr="0062790C">
        <w:rPr>
          <w:rFonts w:cs="Arial"/>
          <w:sz w:val="20"/>
          <w:szCs w:val="20"/>
          <w:lang w:val="en-GB"/>
        </w:rPr>
        <w:t>(</w:t>
      </w:r>
      <w:r w:rsidR="00075B72" w:rsidRPr="0062790C">
        <w:rPr>
          <w:rFonts w:cs="Arial"/>
          <w:sz w:val="20"/>
          <w:szCs w:val="20"/>
          <w:lang w:val="en-GB"/>
        </w:rPr>
        <w:t xml:space="preserve">link to vessel </w:t>
      </w:r>
      <w:r w:rsidR="00197DD5" w:rsidRPr="0062790C">
        <w:rPr>
          <w:rFonts w:cs="Arial"/>
          <w:sz w:val="20"/>
          <w:szCs w:val="20"/>
          <w:lang w:val="en-GB"/>
        </w:rPr>
        <w:t xml:space="preserve">automation) </w:t>
      </w:r>
      <w:r w:rsidRPr="0062790C">
        <w:rPr>
          <w:rFonts w:cs="Arial"/>
          <w:sz w:val="20"/>
          <w:szCs w:val="20"/>
          <w:lang w:val="en-GB"/>
        </w:rPr>
        <w:tab/>
        <w:t>Marco Mooij</w:t>
      </w:r>
    </w:p>
    <w:p w14:paraId="74D2367F" w14:textId="3F5D04FA" w:rsidR="001937DF" w:rsidRPr="00006786" w:rsidRDefault="00006786" w:rsidP="0062790C">
      <w:pPr>
        <w:spacing w:line="240" w:lineRule="auto"/>
        <w:ind w:left="357"/>
        <w:contextualSpacing/>
        <w:rPr>
          <w:rFonts w:cs="Arial"/>
          <w:lang w:val="es-ES"/>
        </w:rPr>
      </w:pPr>
      <w:r w:rsidRPr="00DA3CCB">
        <w:rPr>
          <w:rFonts w:cs="Arial"/>
          <w:color w:val="A6A6A6" w:themeColor="background1" w:themeShade="A6"/>
          <w:sz w:val="28"/>
          <w:szCs w:val="28"/>
          <w:lang w:val="es-ES"/>
        </w:rPr>
        <w:t xml:space="preserve">● </w:t>
      </w:r>
      <w:r w:rsidR="00D95E57" w:rsidRPr="0062790C">
        <w:rPr>
          <w:rFonts w:cs="Arial"/>
          <w:sz w:val="20"/>
          <w:szCs w:val="20"/>
          <w:lang w:val="es-ES"/>
        </w:rPr>
        <w:t>Damen Digital</w:t>
      </w:r>
      <w:r w:rsidR="00611040" w:rsidRPr="0062790C">
        <w:rPr>
          <w:rFonts w:cs="Arial"/>
          <w:sz w:val="20"/>
          <w:szCs w:val="20"/>
          <w:lang w:val="es-ES"/>
        </w:rPr>
        <w:t xml:space="preserve"> </w:t>
      </w:r>
      <w:r w:rsidRPr="0062790C">
        <w:rPr>
          <w:rFonts w:cs="Arial"/>
          <w:sz w:val="20"/>
          <w:szCs w:val="20"/>
          <w:lang w:val="es-ES"/>
        </w:rPr>
        <w:t xml:space="preserve">Portal &amp; </w:t>
      </w:r>
      <w:r w:rsidR="001937DF" w:rsidRPr="0062790C">
        <w:rPr>
          <w:rFonts w:cs="Arial"/>
          <w:sz w:val="20"/>
          <w:szCs w:val="20"/>
          <w:lang w:val="es-ES"/>
        </w:rPr>
        <w:t>Services</w:t>
      </w:r>
      <w:r w:rsidR="00611040" w:rsidRPr="0062790C">
        <w:rPr>
          <w:rFonts w:cs="Arial"/>
          <w:sz w:val="20"/>
          <w:szCs w:val="20"/>
          <w:lang w:val="es-ES"/>
        </w:rPr>
        <w:t xml:space="preserve"> </w:t>
      </w:r>
      <w:r w:rsidRPr="0062790C">
        <w:rPr>
          <w:rFonts w:cs="Arial"/>
          <w:sz w:val="20"/>
          <w:szCs w:val="20"/>
          <w:lang w:val="es-ES"/>
        </w:rPr>
        <w:tab/>
      </w:r>
      <w:r w:rsidRPr="0062790C">
        <w:rPr>
          <w:rFonts w:cs="Arial"/>
          <w:sz w:val="20"/>
          <w:szCs w:val="20"/>
          <w:lang w:val="es-ES"/>
        </w:rPr>
        <w:tab/>
      </w:r>
      <w:r w:rsidRPr="0062790C">
        <w:rPr>
          <w:rFonts w:cs="Arial"/>
          <w:sz w:val="20"/>
          <w:szCs w:val="20"/>
          <w:lang w:val="es-ES"/>
        </w:rPr>
        <w:tab/>
      </w:r>
      <w:r w:rsidR="00990970">
        <w:rPr>
          <w:rFonts w:cs="Arial"/>
          <w:sz w:val="20"/>
          <w:szCs w:val="20"/>
          <w:lang w:val="es-ES"/>
        </w:rPr>
        <w:tab/>
      </w:r>
      <w:r w:rsidRPr="0062790C">
        <w:rPr>
          <w:rFonts w:cs="Arial"/>
          <w:sz w:val="20"/>
          <w:szCs w:val="20"/>
          <w:lang w:val="es-ES"/>
        </w:rPr>
        <w:t>Rutger Blaauw</w:t>
      </w:r>
    </w:p>
    <w:p w14:paraId="5B195710" w14:textId="3F81AA50" w:rsidR="00BC7BC8" w:rsidRPr="0062790C" w:rsidRDefault="00BC7BC8" w:rsidP="0062790C">
      <w:pPr>
        <w:jc w:val="center"/>
        <w:rPr>
          <w:rFonts w:cs="Arial"/>
          <w:lang w:val="es-ES"/>
        </w:rPr>
      </w:pPr>
      <w:r w:rsidRPr="0062790C">
        <w:rPr>
          <w:rFonts w:cs="Arial"/>
          <w:noProof/>
          <w:lang w:val="es-ES" w:eastAsia="en-GB"/>
        </w:rPr>
        <w:lastRenderedPageBreak/>
        <w:t xml:space="preserve"> </w:t>
      </w:r>
      <w:r w:rsidR="00075B72">
        <w:rPr>
          <w:noProof/>
          <w:lang w:val="en-US"/>
        </w:rPr>
        <w:drawing>
          <wp:inline distT="0" distB="0" distL="0" distR="0" wp14:anchorId="4AD2AAFC" wp14:editId="3506B6E4">
            <wp:extent cx="5765800" cy="2858946"/>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21273"/>
                    <a:stretch/>
                  </pic:blipFill>
                  <pic:spPr bwMode="auto">
                    <a:xfrm>
                      <a:off x="0" y="0"/>
                      <a:ext cx="5774052" cy="2863038"/>
                    </a:xfrm>
                    <a:prstGeom prst="rect">
                      <a:avLst/>
                    </a:prstGeom>
                    <a:noFill/>
                    <a:ln>
                      <a:noFill/>
                    </a:ln>
                    <a:extLst>
                      <a:ext uri="{53640926-AAD7-44D8-BBD7-CCE9431645EC}">
                        <a14:shadowObscured xmlns:a14="http://schemas.microsoft.com/office/drawing/2010/main"/>
                      </a:ext>
                    </a:extLst>
                  </pic:spPr>
                </pic:pic>
              </a:graphicData>
            </a:graphic>
          </wp:inline>
        </w:drawing>
      </w:r>
    </w:p>
    <w:p w14:paraId="639B2582" w14:textId="77777777" w:rsidR="00611040" w:rsidRPr="00006786" w:rsidRDefault="00611040" w:rsidP="00006786">
      <w:pPr>
        <w:ind w:left="360"/>
        <w:rPr>
          <w:rFonts w:cs="Arial"/>
          <w:lang w:val="es-ES"/>
        </w:rPr>
      </w:pPr>
    </w:p>
    <w:p w14:paraId="2D924439" w14:textId="7976387D" w:rsidR="004F244A" w:rsidRPr="00006786" w:rsidRDefault="004F244A">
      <w:pPr>
        <w:rPr>
          <w:rFonts w:cs="Arial"/>
          <w:lang w:val="es-ES"/>
        </w:rPr>
      </w:pPr>
    </w:p>
    <w:p w14:paraId="2F16D44E" w14:textId="63EAA9B6" w:rsidR="000D119D" w:rsidRPr="00FD26D7" w:rsidRDefault="00F93B95" w:rsidP="002F0902">
      <w:pPr>
        <w:pStyle w:val="Heading1"/>
        <w:rPr>
          <w:rFonts w:cs="Arial"/>
          <w:color w:val="002060"/>
          <w:lang w:val="en-GB"/>
        </w:rPr>
      </w:pPr>
      <w:bookmarkStart w:id="16" w:name="_Toc483076972"/>
      <w:bookmarkStart w:id="17" w:name="_Toc483077154"/>
      <w:bookmarkStart w:id="18" w:name="_Toc483078980"/>
      <w:bookmarkStart w:id="19" w:name="_Toc483076791"/>
      <w:bookmarkStart w:id="20" w:name="_Toc483076973"/>
      <w:bookmarkStart w:id="21" w:name="_Toc483077155"/>
      <w:bookmarkStart w:id="22" w:name="_Toc483078981"/>
      <w:bookmarkStart w:id="23" w:name="_Toc483076792"/>
      <w:bookmarkStart w:id="24" w:name="_Toc483076974"/>
      <w:bookmarkStart w:id="25" w:name="_Toc483077156"/>
      <w:bookmarkStart w:id="26" w:name="_Toc483078982"/>
      <w:bookmarkStart w:id="27" w:name="_Toc483076793"/>
      <w:bookmarkStart w:id="28" w:name="_Toc483076975"/>
      <w:bookmarkStart w:id="29" w:name="_Toc483077157"/>
      <w:bookmarkStart w:id="30" w:name="_Toc483078983"/>
      <w:bookmarkStart w:id="31" w:name="_Toc483076795"/>
      <w:bookmarkStart w:id="32" w:name="_Toc483076977"/>
      <w:bookmarkStart w:id="33" w:name="_Toc483077159"/>
      <w:bookmarkStart w:id="34" w:name="_Toc483078985"/>
      <w:bookmarkStart w:id="35" w:name="_Toc483076804"/>
      <w:bookmarkStart w:id="36" w:name="_Toc483076986"/>
      <w:bookmarkStart w:id="37" w:name="_Toc483077168"/>
      <w:bookmarkStart w:id="38" w:name="_Toc483078994"/>
      <w:bookmarkStart w:id="39" w:name="_Toc483076808"/>
      <w:bookmarkStart w:id="40" w:name="_Toc483076990"/>
      <w:bookmarkStart w:id="41" w:name="_Toc483077172"/>
      <w:bookmarkStart w:id="42" w:name="_Toc483078998"/>
      <w:bookmarkStart w:id="43" w:name="_Toc483076810"/>
      <w:bookmarkStart w:id="44" w:name="_Toc483076992"/>
      <w:bookmarkStart w:id="45" w:name="_Toc483077174"/>
      <w:bookmarkStart w:id="46" w:name="_Toc483079000"/>
      <w:bookmarkStart w:id="47" w:name="_Toc483076812"/>
      <w:bookmarkStart w:id="48" w:name="_Toc483076994"/>
      <w:bookmarkStart w:id="49" w:name="_Toc483077176"/>
      <w:bookmarkStart w:id="50" w:name="_Toc483079002"/>
      <w:bookmarkStart w:id="51" w:name="_Toc483076815"/>
      <w:bookmarkStart w:id="52" w:name="_Toc483076997"/>
      <w:bookmarkStart w:id="53" w:name="_Toc483077179"/>
      <w:bookmarkStart w:id="54" w:name="_Toc483079005"/>
      <w:bookmarkStart w:id="55" w:name="_Toc483076820"/>
      <w:bookmarkStart w:id="56" w:name="_Toc483077002"/>
      <w:bookmarkStart w:id="57" w:name="_Toc483077184"/>
      <w:bookmarkStart w:id="58" w:name="_Toc483079010"/>
      <w:bookmarkStart w:id="59" w:name="_Toc483076827"/>
      <w:bookmarkStart w:id="60" w:name="_Toc483077009"/>
      <w:bookmarkStart w:id="61" w:name="_Toc483077191"/>
      <w:bookmarkStart w:id="62" w:name="_Toc483079017"/>
      <w:bookmarkStart w:id="63" w:name="_Toc483076829"/>
      <w:bookmarkStart w:id="64" w:name="_Toc483077011"/>
      <w:bookmarkStart w:id="65" w:name="_Toc483077193"/>
      <w:bookmarkStart w:id="66" w:name="_Toc483079019"/>
      <w:bookmarkStart w:id="67" w:name="_Toc483076834"/>
      <w:bookmarkStart w:id="68" w:name="_Toc483077016"/>
      <w:bookmarkStart w:id="69" w:name="_Toc483077198"/>
      <w:bookmarkStart w:id="70" w:name="_Toc483079024"/>
      <w:bookmarkStart w:id="71" w:name="_Toc483076835"/>
      <w:bookmarkStart w:id="72" w:name="_Toc483077017"/>
      <w:bookmarkStart w:id="73" w:name="_Toc483077199"/>
      <w:bookmarkStart w:id="74" w:name="_Toc483079025"/>
      <w:bookmarkStart w:id="75" w:name="_Toc483076840"/>
      <w:bookmarkStart w:id="76" w:name="_Toc483077022"/>
      <w:bookmarkStart w:id="77" w:name="_Toc483077204"/>
      <w:bookmarkStart w:id="78" w:name="_Toc483079030"/>
      <w:bookmarkStart w:id="79" w:name="_Toc484180776"/>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r>
        <w:rPr>
          <w:rFonts w:cs="Arial"/>
          <w:color w:val="002060"/>
          <w:lang w:val="en-GB"/>
        </w:rPr>
        <w:lastRenderedPageBreak/>
        <w:t>Vision – Mission - Strategy</w:t>
      </w:r>
      <w:bookmarkEnd w:id="79"/>
    </w:p>
    <w:p w14:paraId="2F16D44F" w14:textId="43BCAA43" w:rsidR="00770DD3" w:rsidRDefault="00CF7256" w:rsidP="00770DD3">
      <w:pPr>
        <w:pStyle w:val="Heading2"/>
        <w:rPr>
          <w:rFonts w:cs="Arial"/>
          <w:color w:val="002060"/>
          <w:lang w:val="en-GB"/>
        </w:rPr>
      </w:pPr>
      <w:bookmarkStart w:id="80" w:name="_Toc484180777"/>
      <w:r>
        <w:rPr>
          <w:rFonts w:cs="Arial"/>
          <w:color w:val="002060"/>
          <w:lang w:val="en-GB"/>
        </w:rPr>
        <w:t>Vision</w:t>
      </w:r>
      <w:bookmarkEnd w:id="80"/>
    </w:p>
    <w:p w14:paraId="03380C85" w14:textId="1761762A" w:rsidR="00D46811" w:rsidRDefault="0086491F" w:rsidP="001E230F">
      <w:pPr>
        <w:rPr>
          <w:sz w:val="20"/>
          <w:szCs w:val="20"/>
          <w:lang w:val="en-GB"/>
        </w:rPr>
      </w:pPr>
      <w:r w:rsidRPr="001432A5">
        <w:rPr>
          <w:sz w:val="20"/>
          <w:szCs w:val="20"/>
          <w:lang w:val="en-GB"/>
        </w:rPr>
        <w:t xml:space="preserve">Damen Digital envisions all Damen vessels remotely connected </w:t>
      </w:r>
      <w:r w:rsidR="00B17066" w:rsidRPr="001432A5">
        <w:rPr>
          <w:sz w:val="20"/>
          <w:szCs w:val="20"/>
          <w:lang w:val="en-GB"/>
        </w:rPr>
        <w:t>to interpret operational information for both internal and external use.</w:t>
      </w:r>
      <w:r w:rsidR="00CF5D07" w:rsidRPr="001432A5">
        <w:rPr>
          <w:sz w:val="20"/>
          <w:szCs w:val="20"/>
          <w:lang w:val="en-GB"/>
        </w:rPr>
        <w:t xml:space="preserve"> </w:t>
      </w:r>
      <w:r w:rsidR="00380405">
        <w:rPr>
          <w:sz w:val="20"/>
          <w:szCs w:val="20"/>
          <w:lang w:val="en-GB"/>
        </w:rPr>
        <w:t xml:space="preserve">We believe that Damen should </w:t>
      </w:r>
      <w:r w:rsidR="00D46811" w:rsidRPr="001432A5">
        <w:rPr>
          <w:sz w:val="20"/>
          <w:szCs w:val="20"/>
          <w:lang w:val="en-GB"/>
        </w:rPr>
        <w:t>provide full support to vessel owners in managing their assets</w:t>
      </w:r>
      <w:r w:rsidR="00EB1322">
        <w:rPr>
          <w:sz w:val="20"/>
          <w:szCs w:val="20"/>
          <w:lang w:val="en-GB"/>
        </w:rPr>
        <w:t xml:space="preserve">. </w:t>
      </w:r>
      <w:r w:rsidR="00D46811" w:rsidRPr="001432A5">
        <w:rPr>
          <w:sz w:val="20"/>
          <w:szCs w:val="20"/>
          <w:lang w:val="en-GB"/>
        </w:rPr>
        <w:t xml:space="preserve">By connecting vessels to a secure network Damen will be able </w:t>
      </w:r>
      <w:r w:rsidRPr="001432A5">
        <w:rPr>
          <w:sz w:val="20"/>
          <w:szCs w:val="20"/>
          <w:lang w:val="en-GB"/>
        </w:rPr>
        <w:t>to</w:t>
      </w:r>
      <w:r w:rsidR="005D775E">
        <w:rPr>
          <w:sz w:val="20"/>
          <w:szCs w:val="20"/>
          <w:lang w:val="en-GB"/>
        </w:rPr>
        <w:t xml:space="preserve"> </w:t>
      </w:r>
      <w:r w:rsidR="00EB1322">
        <w:rPr>
          <w:sz w:val="20"/>
          <w:szCs w:val="20"/>
          <w:lang w:val="en-GB"/>
        </w:rPr>
        <w:t>analyse</w:t>
      </w:r>
      <w:r w:rsidR="005D775E">
        <w:rPr>
          <w:sz w:val="20"/>
          <w:szCs w:val="20"/>
          <w:lang w:val="en-GB"/>
        </w:rPr>
        <w:t xml:space="preserve"> the generated data and</w:t>
      </w:r>
      <w:r w:rsidRPr="001432A5">
        <w:rPr>
          <w:sz w:val="20"/>
          <w:szCs w:val="20"/>
          <w:lang w:val="en-GB"/>
        </w:rPr>
        <w:t xml:space="preserve"> </w:t>
      </w:r>
      <w:r w:rsidR="00EB1322">
        <w:rPr>
          <w:sz w:val="20"/>
          <w:szCs w:val="20"/>
          <w:lang w:val="en-GB"/>
        </w:rPr>
        <w:t>support clients</w:t>
      </w:r>
      <w:r w:rsidR="00B17066" w:rsidRPr="001432A5">
        <w:rPr>
          <w:sz w:val="20"/>
          <w:szCs w:val="20"/>
          <w:lang w:val="en-GB"/>
        </w:rPr>
        <w:t xml:space="preserve"> </w:t>
      </w:r>
      <w:r w:rsidRPr="001432A5">
        <w:rPr>
          <w:sz w:val="20"/>
          <w:szCs w:val="20"/>
          <w:lang w:val="en-GB"/>
        </w:rPr>
        <w:t>in their mission to keep assets available for operation</w:t>
      </w:r>
      <w:r w:rsidR="00CF5D07" w:rsidRPr="001432A5">
        <w:rPr>
          <w:sz w:val="20"/>
          <w:szCs w:val="20"/>
          <w:lang w:val="en-GB"/>
        </w:rPr>
        <w:t xml:space="preserve"> anytime and anywhere</w:t>
      </w:r>
      <w:r w:rsidR="00B17066" w:rsidRPr="001432A5">
        <w:rPr>
          <w:sz w:val="20"/>
          <w:szCs w:val="20"/>
          <w:lang w:val="en-GB"/>
        </w:rPr>
        <w:t>.</w:t>
      </w:r>
    </w:p>
    <w:p w14:paraId="3BFA284D" w14:textId="77777777" w:rsidR="00EB1322" w:rsidRDefault="00EB1322" w:rsidP="0062790C">
      <w:pPr>
        <w:spacing w:line="240" w:lineRule="auto"/>
        <w:rPr>
          <w:sz w:val="20"/>
          <w:szCs w:val="20"/>
          <w:lang w:val="en-GB"/>
        </w:rPr>
      </w:pPr>
    </w:p>
    <w:p w14:paraId="58DDCE0C" w14:textId="01F33477" w:rsidR="000D53E5" w:rsidRDefault="000D53E5" w:rsidP="0062790C">
      <w:pPr>
        <w:spacing w:line="240" w:lineRule="auto"/>
        <w:jc w:val="center"/>
        <w:rPr>
          <w:sz w:val="20"/>
          <w:szCs w:val="20"/>
          <w:lang w:val="en-GB"/>
        </w:rPr>
      </w:pPr>
      <w:r>
        <w:rPr>
          <w:noProof/>
          <w:sz w:val="20"/>
          <w:szCs w:val="20"/>
          <w:lang w:val="en-US"/>
        </w:rPr>
        <w:drawing>
          <wp:inline distT="0" distB="0" distL="0" distR="0" wp14:anchorId="1CE9AD11" wp14:editId="4CFEB20B">
            <wp:extent cx="2095500" cy="281851"/>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66528" b="8183"/>
                    <a:stretch/>
                  </pic:blipFill>
                  <pic:spPr bwMode="auto">
                    <a:xfrm>
                      <a:off x="0" y="0"/>
                      <a:ext cx="2180309" cy="293258"/>
                    </a:xfrm>
                    <a:prstGeom prst="rect">
                      <a:avLst/>
                    </a:prstGeom>
                    <a:noFill/>
                    <a:ln>
                      <a:noFill/>
                    </a:ln>
                    <a:extLst>
                      <a:ext uri="{53640926-AAD7-44D8-BBD7-CCE9431645EC}">
                        <a14:shadowObscured xmlns:a14="http://schemas.microsoft.com/office/drawing/2010/main"/>
                      </a:ext>
                    </a:extLst>
                  </pic:spPr>
                </pic:pic>
              </a:graphicData>
            </a:graphic>
          </wp:inline>
        </w:drawing>
      </w:r>
    </w:p>
    <w:p w14:paraId="1F120A64" w14:textId="16DCFD7E" w:rsidR="00684D95" w:rsidRDefault="00684D95" w:rsidP="0062790C">
      <w:pPr>
        <w:spacing w:line="240" w:lineRule="auto"/>
        <w:jc w:val="center"/>
        <w:rPr>
          <w:sz w:val="20"/>
          <w:szCs w:val="20"/>
          <w:lang w:val="en-GB"/>
        </w:rPr>
      </w:pPr>
      <w:r>
        <w:rPr>
          <w:noProof/>
          <w:sz w:val="20"/>
          <w:szCs w:val="20"/>
          <w:lang w:val="en-US"/>
        </w:rPr>
        <w:drawing>
          <wp:inline distT="0" distB="0" distL="0" distR="0" wp14:anchorId="37E1DE20" wp14:editId="5B45B7BA">
            <wp:extent cx="3402965" cy="27466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23344" cy="284382"/>
                    </a:xfrm>
                    <a:prstGeom prst="rect">
                      <a:avLst/>
                    </a:prstGeom>
                    <a:noFill/>
                  </pic:spPr>
                </pic:pic>
              </a:graphicData>
            </a:graphic>
          </wp:inline>
        </w:drawing>
      </w:r>
    </w:p>
    <w:p w14:paraId="1323DC55" w14:textId="5850E0ED" w:rsidR="00901DF6" w:rsidRDefault="00901DF6" w:rsidP="00F3494D">
      <w:pPr>
        <w:rPr>
          <w:sz w:val="20"/>
          <w:szCs w:val="20"/>
          <w:lang w:val="en-GB"/>
        </w:rPr>
      </w:pPr>
      <w:r>
        <w:rPr>
          <w:noProof/>
          <w:sz w:val="20"/>
          <w:szCs w:val="20"/>
          <w:lang w:val="en-US"/>
        </w:rPr>
        <w:drawing>
          <wp:inline distT="0" distB="0" distL="0" distR="0" wp14:anchorId="6D4654A4" wp14:editId="3B7A2B59">
            <wp:extent cx="5600314" cy="22999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15381" cy="2306158"/>
                    </a:xfrm>
                    <a:prstGeom prst="rect">
                      <a:avLst/>
                    </a:prstGeom>
                    <a:noFill/>
                  </pic:spPr>
                </pic:pic>
              </a:graphicData>
            </a:graphic>
          </wp:inline>
        </w:drawing>
      </w:r>
    </w:p>
    <w:p w14:paraId="31B71246" w14:textId="77777777" w:rsidR="00F3494D" w:rsidRPr="00CD0EB8" w:rsidRDefault="00F3494D" w:rsidP="00F3494D">
      <w:pPr>
        <w:rPr>
          <w:lang w:val="en-GB"/>
        </w:rPr>
      </w:pPr>
    </w:p>
    <w:p w14:paraId="1786862A" w14:textId="7B89D140" w:rsidR="00E27FDD" w:rsidRDefault="00CF7256" w:rsidP="00837298">
      <w:pPr>
        <w:pStyle w:val="Heading2"/>
        <w:rPr>
          <w:lang w:val="en-GB"/>
        </w:rPr>
      </w:pPr>
      <w:bookmarkStart w:id="81" w:name="_Toc484180778"/>
      <w:r>
        <w:rPr>
          <w:lang w:val="en-GB"/>
        </w:rPr>
        <w:t>Mission</w:t>
      </w:r>
      <w:bookmarkEnd w:id="81"/>
    </w:p>
    <w:p w14:paraId="3A6DC480" w14:textId="77777777" w:rsidR="00CF5D07" w:rsidRDefault="00CD0EB8" w:rsidP="00CF7256">
      <w:pPr>
        <w:pStyle w:val="NoSpacing"/>
        <w:rPr>
          <w:sz w:val="20"/>
          <w:szCs w:val="20"/>
          <w:lang w:val="en-US"/>
        </w:rPr>
      </w:pPr>
      <w:r w:rsidRPr="00CD0EB8">
        <w:rPr>
          <w:sz w:val="20"/>
          <w:szCs w:val="20"/>
          <w:lang w:val="en-US"/>
        </w:rPr>
        <w:t xml:space="preserve">The </w:t>
      </w:r>
      <w:r w:rsidR="00634ABC">
        <w:rPr>
          <w:sz w:val="20"/>
          <w:szCs w:val="20"/>
          <w:lang w:val="en-US"/>
        </w:rPr>
        <w:t xml:space="preserve">Damen Digital </w:t>
      </w:r>
      <w:r w:rsidRPr="00CD0EB8">
        <w:rPr>
          <w:sz w:val="20"/>
          <w:szCs w:val="20"/>
          <w:lang w:val="en-US"/>
        </w:rPr>
        <w:t xml:space="preserve">team is leading the strategic </w:t>
      </w:r>
      <w:r>
        <w:rPr>
          <w:sz w:val="20"/>
          <w:szCs w:val="20"/>
          <w:lang w:val="en-US"/>
        </w:rPr>
        <w:t xml:space="preserve">development activities </w:t>
      </w:r>
      <w:r w:rsidR="00634ABC">
        <w:rPr>
          <w:sz w:val="20"/>
          <w:szCs w:val="20"/>
          <w:lang w:val="en-US"/>
        </w:rPr>
        <w:t>of all Damen departments related to the digital operational data from vessels.</w:t>
      </w:r>
      <w:r w:rsidR="00F37417">
        <w:rPr>
          <w:sz w:val="20"/>
          <w:szCs w:val="20"/>
          <w:lang w:val="en-US"/>
        </w:rPr>
        <w:t xml:space="preserve">  </w:t>
      </w:r>
    </w:p>
    <w:p w14:paraId="59EB35F8" w14:textId="45DCC383" w:rsidR="00CF5D07" w:rsidRDefault="00CF5D07" w:rsidP="00CF7256">
      <w:pPr>
        <w:pStyle w:val="NoSpacing"/>
        <w:rPr>
          <w:sz w:val="20"/>
          <w:szCs w:val="20"/>
          <w:lang w:val="en-US"/>
        </w:rPr>
      </w:pPr>
      <w:r>
        <w:rPr>
          <w:sz w:val="20"/>
          <w:szCs w:val="20"/>
          <w:lang w:val="en-US"/>
        </w:rPr>
        <w:t>Our mission is</w:t>
      </w:r>
      <w:r w:rsidR="00380405">
        <w:rPr>
          <w:sz w:val="20"/>
          <w:szCs w:val="20"/>
          <w:lang w:val="en-US"/>
        </w:rPr>
        <w:t xml:space="preserve"> to</w:t>
      </w:r>
      <w:r>
        <w:rPr>
          <w:sz w:val="20"/>
          <w:szCs w:val="20"/>
          <w:lang w:val="en-US"/>
        </w:rPr>
        <w:t xml:space="preserve"> integrate all efforts relating to the digi</w:t>
      </w:r>
      <w:r w:rsidR="005D775E">
        <w:rPr>
          <w:sz w:val="20"/>
          <w:szCs w:val="20"/>
          <w:lang w:val="en-US"/>
        </w:rPr>
        <w:t>t</w:t>
      </w:r>
      <w:r>
        <w:rPr>
          <w:sz w:val="20"/>
          <w:szCs w:val="20"/>
          <w:lang w:val="en-US"/>
        </w:rPr>
        <w:t>ization of our Services and Products and steer them to the common goal; full asset management</w:t>
      </w:r>
      <w:r w:rsidR="00B138A8">
        <w:rPr>
          <w:sz w:val="20"/>
          <w:szCs w:val="20"/>
          <w:lang w:val="en-US"/>
        </w:rPr>
        <w:t xml:space="preserve"> leading to operational lease</w:t>
      </w:r>
      <w:r>
        <w:rPr>
          <w:sz w:val="20"/>
          <w:szCs w:val="20"/>
          <w:lang w:val="en-US"/>
        </w:rPr>
        <w:t xml:space="preserve">. </w:t>
      </w:r>
    </w:p>
    <w:p w14:paraId="12920A79" w14:textId="77777777" w:rsidR="00B138A8" w:rsidRDefault="00B138A8" w:rsidP="00CF7256">
      <w:pPr>
        <w:pStyle w:val="NoSpacing"/>
        <w:rPr>
          <w:sz w:val="20"/>
          <w:szCs w:val="20"/>
          <w:lang w:val="en-US"/>
        </w:rPr>
      </w:pPr>
    </w:p>
    <w:p w14:paraId="1DACAED4" w14:textId="4C9B3C60" w:rsidR="002E3E69" w:rsidRDefault="00CF5D07" w:rsidP="00CF7256">
      <w:pPr>
        <w:pStyle w:val="NoSpacing"/>
        <w:rPr>
          <w:sz w:val="20"/>
          <w:szCs w:val="20"/>
          <w:lang w:val="en-US"/>
        </w:rPr>
      </w:pPr>
      <w:r>
        <w:rPr>
          <w:sz w:val="20"/>
          <w:szCs w:val="20"/>
          <w:lang w:val="en-US"/>
        </w:rPr>
        <w:t>We will urge all to embrace a common strategy in th</w:t>
      </w:r>
      <w:r w:rsidR="005D775E">
        <w:rPr>
          <w:sz w:val="20"/>
          <w:szCs w:val="20"/>
          <w:lang w:val="en-US"/>
        </w:rPr>
        <w:t>is</w:t>
      </w:r>
      <w:r w:rsidR="00380405">
        <w:rPr>
          <w:sz w:val="20"/>
          <w:szCs w:val="20"/>
          <w:lang w:val="en-US"/>
        </w:rPr>
        <w:t xml:space="preserve"> </w:t>
      </w:r>
      <w:r w:rsidR="005D775E">
        <w:rPr>
          <w:sz w:val="20"/>
          <w:szCs w:val="20"/>
          <w:lang w:val="en-US"/>
        </w:rPr>
        <w:t>venture</w:t>
      </w:r>
      <w:r>
        <w:rPr>
          <w:sz w:val="20"/>
          <w:szCs w:val="20"/>
          <w:lang w:val="en-US"/>
        </w:rPr>
        <w:t>. Boundaries between department</w:t>
      </w:r>
      <w:r w:rsidR="002E3E69">
        <w:rPr>
          <w:sz w:val="20"/>
          <w:szCs w:val="20"/>
          <w:lang w:val="en-US"/>
        </w:rPr>
        <w:t>s</w:t>
      </w:r>
      <w:r>
        <w:rPr>
          <w:sz w:val="20"/>
          <w:szCs w:val="20"/>
          <w:lang w:val="en-US"/>
        </w:rPr>
        <w:t xml:space="preserve"> will need to be eliminated, the so-called </w:t>
      </w:r>
      <w:r w:rsidR="002E3E69">
        <w:rPr>
          <w:sz w:val="20"/>
          <w:szCs w:val="20"/>
          <w:lang w:val="en-US"/>
        </w:rPr>
        <w:t>silos cannot exist if we</w:t>
      </w:r>
      <w:r>
        <w:rPr>
          <w:sz w:val="20"/>
          <w:szCs w:val="20"/>
          <w:lang w:val="en-US"/>
        </w:rPr>
        <w:t xml:space="preserve"> want this to succeed. </w:t>
      </w:r>
    </w:p>
    <w:p w14:paraId="779735B0" w14:textId="26282955" w:rsidR="00365714" w:rsidRDefault="002E3E69" w:rsidP="00CF7256">
      <w:pPr>
        <w:pStyle w:val="NoSpacing"/>
        <w:rPr>
          <w:sz w:val="20"/>
          <w:szCs w:val="20"/>
          <w:lang w:val="en-US"/>
        </w:rPr>
      </w:pPr>
      <w:r>
        <w:rPr>
          <w:sz w:val="20"/>
          <w:szCs w:val="20"/>
          <w:lang w:val="en-US"/>
        </w:rPr>
        <w:t xml:space="preserve">Our mission is to get all aboard, show each individuals role and make sure this new way of adding value to our customers is embraced by all; from </w:t>
      </w:r>
      <w:r w:rsidR="00B138A8">
        <w:rPr>
          <w:sz w:val="20"/>
          <w:szCs w:val="20"/>
          <w:lang w:val="en-US"/>
        </w:rPr>
        <w:t>cradle to grave</w:t>
      </w:r>
      <w:r>
        <w:rPr>
          <w:sz w:val="20"/>
          <w:szCs w:val="20"/>
          <w:lang w:val="en-US"/>
        </w:rPr>
        <w:t xml:space="preserve">. </w:t>
      </w:r>
    </w:p>
    <w:p w14:paraId="6DC6713A" w14:textId="77777777" w:rsidR="00365714" w:rsidRDefault="00365714">
      <w:pPr>
        <w:rPr>
          <w:sz w:val="20"/>
          <w:szCs w:val="20"/>
          <w:lang w:val="en-US"/>
        </w:rPr>
      </w:pPr>
      <w:r>
        <w:rPr>
          <w:sz w:val="20"/>
          <w:szCs w:val="20"/>
          <w:lang w:val="en-US"/>
        </w:rPr>
        <w:br w:type="page"/>
      </w:r>
    </w:p>
    <w:p w14:paraId="6769207D" w14:textId="6517A495" w:rsidR="00E27FDD" w:rsidRDefault="00E27FDD" w:rsidP="00E27FDD">
      <w:pPr>
        <w:pStyle w:val="Heading2"/>
        <w:rPr>
          <w:rFonts w:cs="Arial"/>
          <w:color w:val="002060"/>
          <w:lang w:val="en-GB"/>
        </w:rPr>
      </w:pPr>
      <w:bookmarkStart w:id="82" w:name="_Toc484180779"/>
      <w:r>
        <w:rPr>
          <w:rFonts w:cs="Arial"/>
          <w:color w:val="002060"/>
          <w:lang w:val="en-GB"/>
        </w:rPr>
        <w:lastRenderedPageBreak/>
        <w:t>Strategy</w:t>
      </w:r>
      <w:bookmarkEnd w:id="82"/>
    </w:p>
    <w:p w14:paraId="1E37025E" w14:textId="071F4FD1" w:rsidR="001B2CAC" w:rsidRDefault="00070A33" w:rsidP="00857819">
      <w:pPr>
        <w:rPr>
          <w:sz w:val="20"/>
          <w:szCs w:val="20"/>
          <w:lang w:val="en-GB"/>
        </w:rPr>
      </w:pPr>
      <w:r>
        <w:rPr>
          <w:sz w:val="20"/>
          <w:szCs w:val="20"/>
          <w:lang w:val="en-GB"/>
        </w:rPr>
        <w:t>Our strategy is to</w:t>
      </w:r>
      <w:r w:rsidR="001B2CAC">
        <w:rPr>
          <w:sz w:val="20"/>
          <w:szCs w:val="20"/>
          <w:lang w:val="en-GB"/>
        </w:rPr>
        <w:t xml:space="preserve"> focus on the continuous development of applications and services based on the gathered data. </w:t>
      </w:r>
      <w:r>
        <w:rPr>
          <w:sz w:val="20"/>
          <w:szCs w:val="20"/>
          <w:lang w:val="en-GB"/>
        </w:rPr>
        <w:t xml:space="preserve">With the end-state of Asset Management in mind, we will concentrate on developing applications and services which are </w:t>
      </w:r>
      <w:r w:rsidR="001E230F">
        <w:rPr>
          <w:sz w:val="20"/>
          <w:szCs w:val="20"/>
          <w:lang w:val="en-GB"/>
        </w:rPr>
        <w:t xml:space="preserve">feasible to realize </w:t>
      </w:r>
      <w:r>
        <w:rPr>
          <w:sz w:val="20"/>
          <w:szCs w:val="20"/>
          <w:lang w:val="en-GB"/>
        </w:rPr>
        <w:t>with the available data and knowledge. We will:</w:t>
      </w:r>
    </w:p>
    <w:p w14:paraId="581202B9" w14:textId="5CF5A771" w:rsidR="001B2CAC" w:rsidRPr="0062790C" w:rsidRDefault="001B2CAC" w:rsidP="00857819">
      <w:pPr>
        <w:rPr>
          <w:b/>
          <w:sz w:val="20"/>
          <w:szCs w:val="20"/>
          <w:lang w:val="en-GB"/>
        </w:rPr>
      </w:pPr>
      <w:r w:rsidRPr="0062790C">
        <w:rPr>
          <w:b/>
          <w:sz w:val="20"/>
          <w:szCs w:val="20"/>
          <w:lang w:val="en-GB"/>
        </w:rPr>
        <w:t>Think big – act small – scale fast</w:t>
      </w:r>
    </w:p>
    <w:p w14:paraId="3AC392FB" w14:textId="10227E95" w:rsidR="00070A33" w:rsidRPr="001E230F" w:rsidRDefault="00070A33">
      <w:pPr>
        <w:rPr>
          <w:sz w:val="20"/>
          <w:szCs w:val="20"/>
          <w:lang w:val="en-GB"/>
        </w:rPr>
      </w:pPr>
      <w:r w:rsidRPr="001E230F">
        <w:rPr>
          <w:sz w:val="20"/>
          <w:szCs w:val="20"/>
          <w:lang w:val="en-GB"/>
        </w:rPr>
        <w:t>The figure below describes our desired steps. We know that decision automation is key to provide sound and realibale predicitons</w:t>
      </w:r>
      <w:r w:rsidR="00F54841" w:rsidRPr="001E230F">
        <w:rPr>
          <w:sz w:val="20"/>
          <w:szCs w:val="20"/>
          <w:lang w:val="en-GB"/>
        </w:rPr>
        <w:t xml:space="preserve"> based on Data analytics</w:t>
      </w:r>
      <w:r w:rsidRPr="001E230F">
        <w:rPr>
          <w:sz w:val="20"/>
          <w:szCs w:val="20"/>
          <w:lang w:val="en-GB"/>
        </w:rPr>
        <w:t xml:space="preserve">, but we realize </w:t>
      </w:r>
      <w:r w:rsidR="00F54841" w:rsidRPr="001E230F">
        <w:rPr>
          <w:sz w:val="20"/>
          <w:szCs w:val="20"/>
          <w:lang w:val="en-GB"/>
        </w:rPr>
        <w:t>that Damen first needs to be able to describe and diagnose remotely prior to providing such services.</w:t>
      </w:r>
    </w:p>
    <w:p w14:paraId="3BB169DD" w14:textId="05A7D770" w:rsidR="00781273" w:rsidRDefault="00C6520A" w:rsidP="00857819">
      <w:pPr>
        <w:rPr>
          <w:sz w:val="20"/>
          <w:szCs w:val="20"/>
          <w:lang w:val="en-GB"/>
        </w:rPr>
      </w:pPr>
      <w:r>
        <w:rPr>
          <w:noProof/>
          <w:sz w:val="20"/>
          <w:szCs w:val="20"/>
          <w:lang w:val="en-US"/>
        </w:rPr>
        <w:drawing>
          <wp:inline distT="0" distB="0" distL="0" distR="0" wp14:anchorId="249F9286" wp14:editId="6D2370C9">
            <wp:extent cx="6078438" cy="331524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91456" cy="3322343"/>
                    </a:xfrm>
                    <a:prstGeom prst="rect">
                      <a:avLst/>
                    </a:prstGeom>
                    <a:noFill/>
                  </pic:spPr>
                </pic:pic>
              </a:graphicData>
            </a:graphic>
          </wp:inline>
        </w:drawing>
      </w:r>
    </w:p>
    <w:p w14:paraId="6E6CBD04" w14:textId="73A9ED03" w:rsidR="00584DFD" w:rsidRPr="001E230F" w:rsidRDefault="00584DFD" w:rsidP="00857819">
      <w:pPr>
        <w:rPr>
          <w:sz w:val="20"/>
          <w:szCs w:val="20"/>
          <w:lang w:val="en-GB"/>
        </w:rPr>
      </w:pPr>
      <w:r w:rsidRPr="00703400">
        <w:rPr>
          <w:sz w:val="20"/>
          <w:szCs w:val="20"/>
          <w:lang w:val="en-GB"/>
        </w:rPr>
        <w:t>Damen Digital</w:t>
      </w:r>
      <w:r w:rsidR="00380405">
        <w:rPr>
          <w:sz w:val="20"/>
          <w:szCs w:val="20"/>
          <w:lang w:val="en-GB"/>
        </w:rPr>
        <w:t xml:space="preserve"> will first focus on the </w:t>
      </w:r>
      <w:r w:rsidRPr="00703400">
        <w:rPr>
          <w:sz w:val="20"/>
          <w:szCs w:val="20"/>
          <w:lang w:val="en-GB"/>
        </w:rPr>
        <w:t>develop</w:t>
      </w:r>
      <w:r w:rsidR="00380405">
        <w:rPr>
          <w:sz w:val="20"/>
          <w:szCs w:val="20"/>
          <w:lang w:val="en-GB"/>
        </w:rPr>
        <w:t>ment of</w:t>
      </w:r>
      <w:r w:rsidRPr="00703400">
        <w:rPr>
          <w:sz w:val="20"/>
          <w:szCs w:val="20"/>
          <w:lang w:val="en-GB"/>
        </w:rPr>
        <w:t xml:space="preserve"> a Damen wide platform which supports: incoming data, data processing and data visualization. </w:t>
      </w:r>
      <w:r w:rsidR="00703400" w:rsidRPr="00703400">
        <w:rPr>
          <w:sz w:val="20"/>
          <w:szCs w:val="20"/>
          <w:lang w:val="en-GB"/>
        </w:rPr>
        <w:t xml:space="preserve">In parallel, a standard solution will be developed for vessels to be retrofitted so they can transmit data to this platform. The first apps will be relatively simple to build, and will generate useful information for customers. These apps can then be sold to customers. This income should be used for further developments. It is likely that product groups </w:t>
      </w:r>
      <w:r w:rsidR="00703400" w:rsidRPr="001E230F">
        <w:rPr>
          <w:sz w:val="20"/>
          <w:szCs w:val="20"/>
          <w:lang w:val="en-GB"/>
        </w:rPr>
        <w:t>already want to join in the solutions that are available.</w:t>
      </w:r>
    </w:p>
    <w:p w14:paraId="5F5BCB66" w14:textId="10B894D7" w:rsidR="00703400" w:rsidRDefault="00703400" w:rsidP="00857819">
      <w:pPr>
        <w:rPr>
          <w:sz w:val="20"/>
          <w:szCs w:val="20"/>
          <w:lang w:val="en-GB"/>
        </w:rPr>
      </w:pPr>
      <w:r w:rsidRPr="001E230F">
        <w:rPr>
          <w:sz w:val="20"/>
          <w:szCs w:val="20"/>
          <w:lang w:val="en-GB"/>
        </w:rPr>
        <w:t>The development of new apps should be decided by the Damen Digital team. This team will facilitate governance where new ideas will be pitched and challenged by different stakeholders.</w:t>
      </w:r>
      <w:r w:rsidR="009775C1" w:rsidRPr="001E230F">
        <w:rPr>
          <w:sz w:val="20"/>
          <w:szCs w:val="20"/>
          <w:lang w:val="en-GB"/>
        </w:rPr>
        <w:t xml:space="preserve"> The stakeholder group should include at least one member of </w:t>
      </w:r>
      <w:r w:rsidR="006E4D9E" w:rsidRPr="001E230F">
        <w:rPr>
          <w:sz w:val="20"/>
          <w:szCs w:val="20"/>
          <w:lang w:val="en-GB"/>
        </w:rPr>
        <w:t xml:space="preserve">sales, </w:t>
      </w:r>
      <w:r w:rsidR="009775C1" w:rsidRPr="001E230F">
        <w:rPr>
          <w:sz w:val="20"/>
          <w:szCs w:val="20"/>
          <w:lang w:val="en-GB"/>
        </w:rPr>
        <w:t xml:space="preserve">each product group (Dredging, Naval and Amels considered as a product group), the </w:t>
      </w:r>
      <w:r w:rsidR="006E4D9E" w:rsidRPr="001E230F">
        <w:rPr>
          <w:sz w:val="20"/>
          <w:szCs w:val="20"/>
          <w:lang w:val="en-GB"/>
        </w:rPr>
        <w:t>S</w:t>
      </w:r>
      <w:r w:rsidR="009775C1" w:rsidRPr="001E230F">
        <w:rPr>
          <w:sz w:val="20"/>
          <w:szCs w:val="20"/>
          <w:lang w:val="en-GB"/>
        </w:rPr>
        <w:t>ervices department, Group IT-IM, cluster repair, market intelligence</w:t>
      </w:r>
      <w:r w:rsidR="009775C1">
        <w:rPr>
          <w:sz w:val="20"/>
          <w:szCs w:val="20"/>
          <w:lang w:val="en-GB"/>
        </w:rPr>
        <w:t>,</w:t>
      </w:r>
    </w:p>
    <w:p w14:paraId="4C9F5500" w14:textId="77777777" w:rsidR="004A2B67" w:rsidRDefault="004A2B67" w:rsidP="004A2B67">
      <w:pPr>
        <w:pStyle w:val="NoSpacing"/>
        <w:rPr>
          <w:sz w:val="20"/>
          <w:szCs w:val="20"/>
          <w:lang w:val="en-US"/>
        </w:rPr>
      </w:pPr>
      <w:r>
        <w:rPr>
          <w:sz w:val="20"/>
          <w:szCs w:val="20"/>
          <w:lang w:val="en-US"/>
        </w:rPr>
        <w:t>The data is gathered on a platform and will be converted by IT-IM into information used internally in order to enhance future ship designs (i.e. insight in real operational profiles). Furthermore, relevant information can be presented to customers. This service could either be provided for free in order to create USP’s for Sales or be delivered as a paid service.</w:t>
      </w:r>
    </w:p>
    <w:p w14:paraId="178CAC75" w14:textId="77777777" w:rsidR="004A2B67" w:rsidRDefault="004A2B67" w:rsidP="004A2B67">
      <w:pPr>
        <w:pStyle w:val="NoSpacing"/>
        <w:rPr>
          <w:sz w:val="20"/>
          <w:szCs w:val="20"/>
          <w:lang w:val="en-US"/>
        </w:rPr>
      </w:pPr>
      <w:r>
        <w:rPr>
          <w:sz w:val="20"/>
          <w:szCs w:val="20"/>
          <w:lang w:val="en-US"/>
        </w:rPr>
        <w:t>The delivery of these “apps” to customers does not impact the Damen organization. Whenever services are provided which use the information from apps and other data from the platform, this might change.</w:t>
      </w:r>
    </w:p>
    <w:p w14:paraId="0AC0B49D" w14:textId="77777777" w:rsidR="004A2B67" w:rsidRDefault="004A2B67" w:rsidP="004A2B67">
      <w:pPr>
        <w:pStyle w:val="NoSpacing"/>
        <w:rPr>
          <w:sz w:val="20"/>
          <w:szCs w:val="20"/>
          <w:lang w:val="en-US"/>
        </w:rPr>
      </w:pPr>
      <w:r>
        <w:rPr>
          <w:sz w:val="20"/>
          <w:szCs w:val="20"/>
          <w:lang w:val="en-US"/>
        </w:rPr>
        <w:t>Ultimately, the different apps, applications and services combined could lead to information required in order to (Operational) lease vessels to customers. (Power by the hour)</w:t>
      </w:r>
    </w:p>
    <w:p w14:paraId="1DDD8FAD" w14:textId="77777777" w:rsidR="004A2B67" w:rsidRDefault="004A2B67" w:rsidP="004A2B67">
      <w:pPr>
        <w:pStyle w:val="NoSpacing"/>
        <w:rPr>
          <w:sz w:val="20"/>
          <w:szCs w:val="20"/>
          <w:lang w:val="en-US"/>
        </w:rPr>
      </w:pPr>
      <w:r>
        <w:rPr>
          <w:sz w:val="20"/>
          <w:szCs w:val="20"/>
          <w:lang w:val="en-US"/>
        </w:rPr>
        <w:t>This will definitely impact the Damen organization (Examples to be given, details in a later chapter)</w:t>
      </w:r>
    </w:p>
    <w:p w14:paraId="57DDB2DE" w14:textId="77777777" w:rsidR="004A2B67" w:rsidRDefault="004A2B67" w:rsidP="004A2B67">
      <w:pPr>
        <w:pStyle w:val="NoSpacing"/>
        <w:rPr>
          <w:sz w:val="20"/>
          <w:szCs w:val="20"/>
          <w:lang w:val="en-US"/>
        </w:rPr>
      </w:pPr>
    </w:p>
    <w:p w14:paraId="6F23D260" w14:textId="77777777" w:rsidR="004A2B67" w:rsidRDefault="004A2B67" w:rsidP="004A2B67">
      <w:pPr>
        <w:pStyle w:val="NoSpacing"/>
        <w:rPr>
          <w:sz w:val="20"/>
          <w:szCs w:val="20"/>
          <w:lang w:val="en-US"/>
        </w:rPr>
      </w:pPr>
      <w:r>
        <w:rPr>
          <w:sz w:val="20"/>
          <w:szCs w:val="20"/>
          <w:lang w:val="en-US"/>
        </w:rPr>
        <w:t>It should be noted that the developments in the digital are at such high pace, that it is likely that the goals will shift. Please refer to the document “Digital Transformation Summary”.</w:t>
      </w:r>
    </w:p>
    <w:p w14:paraId="0DA99444" w14:textId="77777777" w:rsidR="005D775E" w:rsidRDefault="005D775E" w:rsidP="004A2B67">
      <w:pPr>
        <w:pStyle w:val="NoSpacing"/>
        <w:rPr>
          <w:sz w:val="20"/>
          <w:szCs w:val="20"/>
          <w:lang w:val="en-US"/>
        </w:rPr>
      </w:pPr>
    </w:p>
    <w:p w14:paraId="6B17E680" w14:textId="77777777" w:rsidR="005D775E" w:rsidRDefault="005D775E" w:rsidP="005D775E">
      <w:pPr>
        <w:pStyle w:val="Heading2"/>
        <w:rPr>
          <w:rFonts w:cs="Arial"/>
          <w:color w:val="002060"/>
          <w:lang w:val="en-GB"/>
        </w:rPr>
      </w:pPr>
      <w:bookmarkStart w:id="83" w:name="_Toc484180780"/>
      <w:r w:rsidRPr="00D62231">
        <w:rPr>
          <w:rFonts w:cs="Arial"/>
          <w:color w:val="002060"/>
          <w:lang w:val="en-GB"/>
        </w:rPr>
        <w:t>Critical Success Factors</w:t>
      </w:r>
      <w:bookmarkEnd w:id="83"/>
    </w:p>
    <w:p w14:paraId="0EF2A5B4" w14:textId="77777777" w:rsidR="005D775E" w:rsidRPr="0032263B" w:rsidRDefault="005D775E" w:rsidP="005D775E">
      <w:pPr>
        <w:pStyle w:val="NoSpacing"/>
        <w:numPr>
          <w:ilvl w:val="0"/>
          <w:numId w:val="10"/>
        </w:numPr>
        <w:rPr>
          <w:sz w:val="20"/>
          <w:szCs w:val="20"/>
          <w:lang w:val="en-GB"/>
        </w:rPr>
      </w:pPr>
      <w:r w:rsidRPr="0032263B">
        <w:rPr>
          <w:sz w:val="20"/>
          <w:szCs w:val="20"/>
          <w:lang w:val="en-GB"/>
        </w:rPr>
        <w:t>Commitment from the board</w:t>
      </w:r>
    </w:p>
    <w:p w14:paraId="0DCB9EC5" w14:textId="77777777" w:rsidR="005D775E" w:rsidRDefault="005D775E" w:rsidP="005D775E">
      <w:pPr>
        <w:pStyle w:val="NoSpacing"/>
        <w:numPr>
          <w:ilvl w:val="0"/>
          <w:numId w:val="10"/>
        </w:numPr>
        <w:rPr>
          <w:sz w:val="20"/>
          <w:szCs w:val="20"/>
          <w:lang w:val="en-GB"/>
        </w:rPr>
      </w:pPr>
      <w:r w:rsidRPr="0032263B">
        <w:rPr>
          <w:sz w:val="20"/>
          <w:szCs w:val="20"/>
          <w:lang w:val="en-GB"/>
        </w:rPr>
        <w:t xml:space="preserve">Willingness </w:t>
      </w:r>
      <w:r>
        <w:rPr>
          <w:sz w:val="20"/>
          <w:szCs w:val="20"/>
          <w:lang w:val="en-GB"/>
        </w:rPr>
        <w:t xml:space="preserve">of the organisation </w:t>
      </w:r>
      <w:r w:rsidRPr="0032263B">
        <w:rPr>
          <w:sz w:val="20"/>
          <w:szCs w:val="20"/>
          <w:lang w:val="en-GB"/>
        </w:rPr>
        <w:t>to change</w:t>
      </w:r>
      <w:r>
        <w:rPr>
          <w:sz w:val="20"/>
          <w:szCs w:val="20"/>
          <w:lang w:val="en-GB"/>
        </w:rPr>
        <w:t xml:space="preserve"> (report Erik Klok)</w:t>
      </w:r>
    </w:p>
    <w:p w14:paraId="57969DC4" w14:textId="77777777" w:rsidR="005D775E" w:rsidRDefault="005D775E" w:rsidP="005D775E">
      <w:pPr>
        <w:pStyle w:val="NoSpacing"/>
        <w:numPr>
          <w:ilvl w:val="0"/>
          <w:numId w:val="10"/>
        </w:numPr>
        <w:rPr>
          <w:sz w:val="20"/>
          <w:szCs w:val="20"/>
          <w:lang w:val="en-GB"/>
        </w:rPr>
      </w:pPr>
      <w:r>
        <w:rPr>
          <w:sz w:val="20"/>
          <w:szCs w:val="20"/>
          <w:lang w:val="en-GB"/>
        </w:rPr>
        <w:t>Maturity level stakeholders involved</w:t>
      </w:r>
    </w:p>
    <w:p w14:paraId="482F5CDE" w14:textId="77777777" w:rsidR="005D775E" w:rsidRDefault="005D775E" w:rsidP="005D775E">
      <w:pPr>
        <w:pStyle w:val="NoSpacing"/>
        <w:numPr>
          <w:ilvl w:val="0"/>
          <w:numId w:val="10"/>
        </w:numPr>
        <w:rPr>
          <w:sz w:val="20"/>
          <w:szCs w:val="20"/>
          <w:lang w:val="en-GB"/>
        </w:rPr>
      </w:pPr>
      <w:r>
        <w:rPr>
          <w:sz w:val="20"/>
          <w:szCs w:val="20"/>
          <w:lang w:val="en-GB"/>
        </w:rPr>
        <w:t>Willingness to accept - embrace Out of the box ideas</w:t>
      </w:r>
    </w:p>
    <w:p w14:paraId="5C0A835E" w14:textId="77777777" w:rsidR="005D775E" w:rsidRDefault="005D775E" w:rsidP="005D775E">
      <w:pPr>
        <w:pStyle w:val="NoSpacing"/>
        <w:numPr>
          <w:ilvl w:val="0"/>
          <w:numId w:val="10"/>
        </w:numPr>
        <w:rPr>
          <w:sz w:val="20"/>
          <w:szCs w:val="20"/>
          <w:lang w:val="en-GB"/>
        </w:rPr>
      </w:pPr>
      <w:r>
        <w:rPr>
          <w:sz w:val="20"/>
          <w:szCs w:val="20"/>
          <w:lang w:val="en-GB"/>
        </w:rPr>
        <w:t>Permission to (partially) fail (failing is learning)</w:t>
      </w:r>
    </w:p>
    <w:p w14:paraId="1A5E9B5F" w14:textId="77777777" w:rsidR="005D775E" w:rsidRDefault="005D775E" w:rsidP="005D775E">
      <w:pPr>
        <w:pStyle w:val="NoSpacing"/>
        <w:numPr>
          <w:ilvl w:val="0"/>
          <w:numId w:val="10"/>
        </w:numPr>
        <w:rPr>
          <w:sz w:val="20"/>
          <w:szCs w:val="20"/>
          <w:lang w:val="en-GB"/>
        </w:rPr>
      </w:pPr>
      <w:r>
        <w:rPr>
          <w:sz w:val="20"/>
          <w:szCs w:val="20"/>
          <w:lang w:val="en-GB"/>
        </w:rPr>
        <w:t>Killing of NIMBY</w:t>
      </w:r>
    </w:p>
    <w:p w14:paraId="3A7B4668" w14:textId="77777777" w:rsidR="005D775E" w:rsidRDefault="005D775E" w:rsidP="005D775E">
      <w:pPr>
        <w:pStyle w:val="NoSpacing"/>
        <w:numPr>
          <w:ilvl w:val="0"/>
          <w:numId w:val="10"/>
        </w:numPr>
        <w:rPr>
          <w:sz w:val="20"/>
          <w:szCs w:val="20"/>
          <w:lang w:val="en-GB"/>
        </w:rPr>
      </w:pPr>
      <w:r>
        <w:rPr>
          <w:sz w:val="20"/>
          <w:szCs w:val="20"/>
          <w:lang w:val="en-GB"/>
        </w:rPr>
        <w:t>Acceptance of Services and Group IT-IM as a business partner</w:t>
      </w:r>
    </w:p>
    <w:p w14:paraId="2648D4C8" w14:textId="77777777" w:rsidR="005D775E" w:rsidRDefault="005D775E" w:rsidP="005D775E">
      <w:pPr>
        <w:pStyle w:val="NoSpacing"/>
        <w:numPr>
          <w:ilvl w:val="0"/>
          <w:numId w:val="10"/>
        </w:numPr>
        <w:rPr>
          <w:sz w:val="20"/>
          <w:szCs w:val="20"/>
          <w:lang w:val="en-GB"/>
        </w:rPr>
      </w:pPr>
      <w:r>
        <w:rPr>
          <w:sz w:val="20"/>
          <w:szCs w:val="20"/>
          <w:lang w:val="en-GB"/>
        </w:rPr>
        <w:t>Servitization is part of the strategy of Damen</w:t>
      </w:r>
    </w:p>
    <w:p w14:paraId="5317BDB1" w14:textId="77777777" w:rsidR="005D775E" w:rsidRDefault="005D775E" w:rsidP="005D775E">
      <w:pPr>
        <w:pStyle w:val="NoSpacing"/>
        <w:numPr>
          <w:ilvl w:val="0"/>
          <w:numId w:val="10"/>
        </w:numPr>
        <w:rPr>
          <w:sz w:val="20"/>
          <w:szCs w:val="20"/>
          <w:lang w:val="en-GB"/>
        </w:rPr>
      </w:pPr>
      <w:r>
        <w:rPr>
          <w:sz w:val="20"/>
          <w:szCs w:val="20"/>
          <w:lang w:val="en-GB"/>
        </w:rPr>
        <w:t>Commonality of parts and systems over and at least within Product Groups</w:t>
      </w:r>
    </w:p>
    <w:p w14:paraId="50D5229D" w14:textId="77777777" w:rsidR="005D775E" w:rsidRDefault="005D775E" w:rsidP="005D775E">
      <w:pPr>
        <w:pStyle w:val="NoSpacing"/>
        <w:numPr>
          <w:ilvl w:val="0"/>
          <w:numId w:val="10"/>
        </w:numPr>
        <w:rPr>
          <w:sz w:val="20"/>
          <w:szCs w:val="20"/>
          <w:lang w:val="en-GB"/>
        </w:rPr>
      </w:pPr>
      <w:r>
        <w:rPr>
          <w:sz w:val="20"/>
          <w:szCs w:val="20"/>
          <w:lang w:val="en-GB"/>
        </w:rPr>
        <w:t xml:space="preserve">Suppliers are treated as Partners; Purchasing needs to embrace the integral approach and </w:t>
      </w:r>
    </w:p>
    <w:p w14:paraId="1B9DCFC8" w14:textId="77777777" w:rsidR="005D775E" w:rsidRDefault="005D775E" w:rsidP="005D775E">
      <w:pPr>
        <w:pStyle w:val="NoSpacing"/>
        <w:numPr>
          <w:ilvl w:val="0"/>
          <w:numId w:val="10"/>
        </w:numPr>
        <w:rPr>
          <w:sz w:val="20"/>
          <w:szCs w:val="20"/>
          <w:lang w:val="en-GB"/>
        </w:rPr>
      </w:pPr>
      <w:r>
        <w:rPr>
          <w:sz w:val="20"/>
          <w:szCs w:val="20"/>
          <w:lang w:val="en-GB"/>
        </w:rPr>
        <w:t xml:space="preserve">Governance structure for Damen Digital </w:t>
      </w:r>
    </w:p>
    <w:p w14:paraId="1038F0F8" w14:textId="77777777" w:rsidR="005D775E" w:rsidRPr="00057D43" w:rsidRDefault="005D775E" w:rsidP="005D775E">
      <w:pPr>
        <w:pStyle w:val="NoSpacing"/>
        <w:numPr>
          <w:ilvl w:val="0"/>
          <w:numId w:val="10"/>
        </w:numPr>
        <w:rPr>
          <w:sz w:val="20"/>
          <w:szCs w:val="20"/>
          <w:lang w:val="en-GB"/>
        </w:rPr>
      </w:pPr>
      <w:r>
        <w:rPr>
          <w:sz w:val="20"/>
          <w:szCs w:val="20"/>
          <w:lang w:val="en-GB"/>
        </w:rPr>
        <w:t>Resources are available</w:t>
      </w:r>
    </w:p>
    <w:p w14:paraId="73810E3E" w14:textId="77777777" w:rsidR="005D775E" w:rsidRDefault="005D775E" w:rsidP="005D775E">
      <w:pPr>
        <w:pStyle w:val="NoSpacing"/>
        <w:numPr>
          <w:ilvl w:val="0"/>
          <w:numId w:val="10"/>
        </w:numPr>
        <w:rPr>
          <w:sz w:val="20"/>
          <w:szCs w:val="20"/>
          <w:lang w:val="en-GB"/>
        </w:rPr>
      </w:pPr>
      <w:r>
        <w:rPr>
          <w:sz w:val="20"/>
          <w:szCs w:val="20"/>
          <w:lang w:val="en-GB"/>
        </w:rPr>
        <w:t>Ability to outsource different developments</w:t>
      </w:r>
    </w:p>
    <w:p w14:paraId="390C4A8C" w14:textId="77777777" w:rsidR="005D775E" w:rsidRDefault="005D775E" w:rsidP="005D775E">
      <w:pPr>
        <w:pStyle w:val="NoSpacing"/>
        <w:numPr>
          <w:ilvl w:val="0"/>
          <w:numId w:val="10"/>
        </w:numPr>
        <w:rPr>
          <w:sz w:val="20"/>
          <w:szCs w:val="20"/>
          <w:lang w:val="en-GB"/>
        </w:rPr>
      </w:pPr>
      <w:r>
        <w:rPr>
          <w:sz w:val="20"/>
          <w:szCs w:val="20"/>
          <w:lang w:val="en-GB"/>
        </w:rPr>
        <w:t>Ability to analyse the incoming/existing data</w:t>
      </w:r>
    </w:p>
    <w:p w14:paraId="2794B799" w14:textId="77777777" w:rsidR="005D775E" w:rsidRPr="006E4D9E" w:rsidRDefault="005D775E" w:rsidP="005D775E">
      <w:pPr>
        <w:pStyle w:val="NoSpacing"/>
        <w:numPr>
          <w:ilvl w:val="0"/>
          <w:numId w:val="10"/>
        </w:numPr>
        <w:rPr>
          <w:lang w:val="en-GB"/>
        </w:rPr>
      </w:pPr>
      <w:r>
        <w:rPr>
          <w:sz w:val="20"/>
          <w:szCs w:val="20"/>
          <w:lang w:val="en-GB"/>
        </w:rPr>
        <w:t>The elimination of silos and the w</w:t>
      </w:r>
      <w:r w:rsidRPr="006E4D9E">
        <w:rPr>
          <w:sz w:val="20"/>
          <w:szCs w:val="20"/>
          <w:lang w:val="en-GB"/>
        </w:rPr>
        <w:t>illingness to share knowledge</w:t>
      </w:r>
      <w:r>
        <w:rPr>
          <w:sz w:val="20"/>
          <w:szCs w:val="20"/>
          <w:lang w:val="en-GB"/>
        </w:rPr>
        <w:t xml:space="preserve"> and fully cooperate as one DAMEN</w:t>
      </w:r>
    </w:p>
    <w:p w14:paraId="49B96DBD" w14:textId="77777777" w:rsidR="005D775E" w:rsidRDefault="005D775E" w:rsidP="004A2B67">
      <w:pPr>
        <w:pStyle w:val="NoSpacing"/>
        <w:rPr>
          <w:sz w:val="20"/>
          <w:szCs w:val="20"/>
          <w:lang w:val="en-US"/>
        </w:rPr>
      </w:pPr>
    </w:p>
    <w:p w14:paraId="40138B2D" w14:textId="77777777" w:rsidR="00ED080A" w:rsidRPr="00FD26D7" w:rsidRDefault="00ED080A" w:rsidP="002F0902">
      <w:pPr>
        <w:pStyle w:val="CommentText"/>
        <w:rPr>
          <w:i/>
          <w:color w:val="002060"/>
          <w:lang w:val="en-GB"/>
        </w:rPr>
      </w:pPr>
    </w:p>
    <w:p w14:paraId="554E5015" w14:textId="18A24544" w:rsidR="00E27FDD" w:rsidRDefault="00770DD3" w:rsidP="00E27FDD">
      <w:pPr>
        <w:pStyle w:val="Heading2"/>
        <w:rPr>
          <w:rFonts w:cs="Arial"/>
          <w:color w:val="002060"/>
          <w:lang w:val="en-GB"/>
        </w:rPr>
      </w:pPr>
      <w:bookmarkStart w:id="84" w:name="_Toc484180781"/>
      <w:commentRangeStart w:id="85"/>
      <w:r w:rsidRPr="00FD26D7">
        <w:rPr>
          <w:rFonts w:cs="Arial"/>
          <w:color w:val="002060"/>
          <w:lang w:val="en-GB"/>
        </w:rPr>
        <w:t>Approach</w:t>
      </w:r>
      <w:commentRangeEnd w:id="85"/>
      <w:r w:rsidR="002044E8">
        <w:rPr>
          <w:rStyle w:val="CommentReference"/>
          <w:rFonts w:eastAsiaTheme="minorHAnsi" w:cstheme="minorBidi"/>
          <w:b w:val="0"/>
          <w:bCs w:val="0"/>
          <w:color w:val="auto"/>
        </w:rPr>
        <w:commentReference w:id="85"/>
      </w:r>
      <w:bookmarkEnd w:id="84"/>
    </w:p>
    <w:p w14:paraId="1ED93DFF" w14:textId="39837B63" w:rsidR="005361C8" w:rsidRDefault="005361C8" w:rsidP="00770DD3">
      <w:pPr>
        <w:rPr>
          <w:sz w:val="20"/>
          <w:szCs w:val="20"/>
          <w:lang w:val="en-GB"/>
        </w:rPr>
      </w:pPr>
      <w:r>
        <w:rPr>
          <w:sz w:val="20"/>
          <w:szCs w:val="20"/>
          <w:lang w:val="en-GB"/>
        </w:rPr>
        <w:t xml:space="preserve">In order to deliver (combinations of) apps to customers, basically 2 Groups of Damen customers can be distinguished: customers owning vessels which need to be retrofitted, and future customers which shall receive vessels which </w:t>
      </w:r>
      <w:r w:rsidR="00F3494D">
        <w:rPr>
          <w:sz w:val="20"/>
          <w:szCs w:val="20"/>
          <w:lang w:val="en-GB"/>
        </w:rPr>
        <w:t>(</w:t>
      </w:r>
      <w:r>
        <w:rPr>
          <w:sz w:val="20"/>
          <w:szCs w:val="20"/>
          <w:lang w:val="en-GB"/>
        </w:rPr>
        <w:t>are prepared to</w:t>
      </w:r>
      <w:r w:rsidR="00F3494D">
        <w:rPr>
          <w:sz w:val="20"/>
          <w:szCs w:val="20"/>
          <w:lang w:val="en-GB"/>
        </w:rPr>
        <w:t>) deliver data.</w:t>
      </w:r>
    </w:p>
    <w:p w14:paraId="65BC0C64" w14:textId="25D68A19" w:rsidR="00B54561" w:rsidRPr="00114B29" w:rsidRDefault="00B54561" w:rsidP="00B54561">
      <w:pPr>
        <w:rPr>
          <w:sz w:val="20"/>
          <w:szCs w:val="20"/>
          <w:lang w:val="en-GB"/>
        </w:rPr>
      </w:pPr>
      <w:r>
        <w:rPr>
          <w:sz w:val="20"/>
          <w:szCs w:val="20"/>
          <w:lang w:val="en-GB"/>
        </w:rPr>
        <w:t>T</w:t>
      </w:r>
      <w:r w:rsidRPr="00114B29">
        <w:rPr>
          <w:sz w:val="20"/>
          <w:szCs w:val="20"/>
          <w:lang w:val="en-GB"/>
        </w:rPr>
        <w:t>he organisational set-up and approach of Damen Digital is aimed to realize, maintain and manage</w:t>
      </w:r>
      <w:r>
        <w:rPr>
          <w:sz w:val="20"/>
          <w:szCs w:val="20"/>
          <w:lang w:val="en-GB"/>
        </w:rPr>
        <w:t xml:space="preserve"> the</w:t>
      </w:r>
      <w:r w:rsidRPr="00114B29">
        <w:rPr>
          <w:sz w:val="20"/>
          <w:szCs w:val="20"/>
          <w:lang w:val="en-GB"/>
        </w:rPr>
        <w:t xml:space="preserve"> following </w:t>
      </w:r>
      <w:r>
        <w:rPr>
          <w:sz w:val="20"/>
          <w:szCs w:val="20"/>
          <w:lang w:val="en-GB"/>
        </w:rPr>
        <w:t xml:space="preserve">short term </w:t>
      </w:r>
      <w:r w:rsidRPr="00114B29">
        <w:rPr>
          <w:sz w:val="20"/>
          <w:szCs w:val="20"/>
          <w:lang w:val="en-GB"/>
        </w:rPr>
        <w:t>deliverables:</w:t>
      </w:r>
    </w:p>
    <w:p w14:paraId="7A3454A2" w14:textId="7951DD4B" w:rsidR="00B54561" w:rsidRPr="00114B29" w:rsidRDefault="00B54561" w:rsidP="00B54561">
      <w:pPr>
        <w:pStyle w:val="ListParagraph"/>
        <w:numPr>
          <w:ilvl w:val="0"/>
          <w:numId w:val="15"/>
        </w:numPr>
        <w:rPr>
          <w:sz w:val="20"/>
          <w:szCs w:val="20"/>
          <w:lang w:val="en-GB"/>
        </w:rPr>
      </w:pPr>
      <w:r w:rsidRPr="00114B29">
        <w:rPr>
          <w:sz w:val="20"/>
          <w:szCs w:val="20"/>
          <w:lang w:val="en-GB"/>
        </w:rPr>
        <w:t>A Damen owned “</w:t>
      </w:r>
      <w:r w:rsidRPr="00114B29">
        <w:rPr>
          <w:b/>
          <w:sz w:val="20"/>
          <w:szCs w:val="20"/>
          <w:lang w:val="en-GB"/>
        </w:rPr>
        <w:t>Damen Digi</w:t>
      </w:r>
      <w:r w:rsidR="001E230F">
        <w:rPr>
          <w:b/>
          <w:sz w:val="20"/>
          <w:szCs w:val="20"/>
          <w:lang w:val="en-GB"/>
        </w:rPr>
        <w:t>tal</w:t>
      </w:r>
      <w:r w:rsidRPr="00114B29">
        <w:rPr>
          <w:b/>
          <w:sz w:val="20"/>
          <w:szCs w:val="20"/>
          <w:lang w:val="en-GB"/>
        </w:rPr>
        <w:t xml:space="preserve"> Platform</w:t>
      </w:r>
      <w:r w:rsidRPr="00114B29">
        <w:rPr>
          <w:sz w:val="20"/>
          <w:szCs w:val="20"/>
          <w:lang w:val="en-GB"/>
        </w:rPr>
        <w:t xml:space="preserve">” which will be the single source for </w:t>
      </w:r>
      <w:r w:rsidRPr="001E230F">
        <w:rPr>
          <w:b/>
          <w:sz w:val="20"/>
          <w:szCs w:val="20"/>
          <w:lang w:val="en-GB"/>
        </w:rPr>
        <w:t>all</w:t>
      </w:r>
      <w:r w:rsidRPr="00114B29">
        <w:rPr>
          <w:sz w:val="20"/>
          <w:szCs w:val="20"/>
          <w:lang w:val="en-GB"/>
        </w:rPr>
        <w:t xml:space="preserve"> vessel data and the enabler of applications and services. </w:t>
      </w:r>
    </w:p>
    <w:p w14:paraId="449FB1CE" w14:textId="0132CFF4" w:rsidR="00B54561" w:rsidRPr="00114B29" w:rsidRDefault="00B54561" w:rsidP="00B54561">
      <w:pPr>
        <w:pStyle w:val="ListParagraph"/>
        <w:numPr>
          <w:ilvl w:val="0"/>
          <w:numId w:val="15"/>
        </w:numPr>
        <w:rPr>
          <w:sz w:val="20"/>
          <w:szCs w:val="20"/>
          <w:lang w:val="en-GB"/>
        </w:rPr>
      </w:pPr>
      <w:r w:rsidRPr="00114B29">
        <w:rPr>
          <w:sz w:val="20"/>
          <w:szCs w:val="20"/>
          <w:lang w:val="en-GB"/>
        </w:rPr>
        <w:t>The first deliverables coming from “</w:t>
      </w:r>
      <w:r w:rsidRPr="00114B29">
        <w:rPr>
          <w:b/>
          <w:sz w:val="20"/>
          <w:szCs w:val="20"/>
          <w:lang w:val="en-GB"/>
        </w:rPr>
        <w:t>Damen Applications</w:t>
      </w:r>
      <w:r w:rsidRPr="00114B29">
        <w:rPr>
          <w:sz w:val="20"/>
          <w:szCs w:val="20"/>
          <w:lang w:val="en-GB"/>
        </w:rPr>
        <w:t>” will be the market introduction of two Damen remote monitoring applications, ready by Christmas 2017</w:t>
      </w:r>
      <w:r>
        <w:rPr>
          <w:sz w:val="20"/>
          <w:szCs w:val="20"/>
          <w:lang w:val="en-GB"/>
        </w:rPr>
        <w:t xml:space="preserve"> and a</w:t>
      </w:r>
      <w:r w:rsidRPr="00114B29">
        <w:rPr>
          <w:sz w:val="20"/>
          <w:szCs w:val="20"/>
          <w:lang w:val="en-GB"/>
        </w:rPr>
        <w:t>vailable on your smartphone</w:t>
      </w:r>
      <w:r>
        <w:rPr>
          <w:sz w:val="20"/>
          <w:szCs w:val="20"/>
          <w:lang w:val="en-GB"/>
        </w:rPr>
        <w:t xml:space="preserve"> and tablet</w:t>
      </w:r>
      <w:r w:rsidRPr="00114B29">
        <w:rPr>
          <w:sz w:val="20"/>
          <w:szCs w:val="20"/>
          <w:lang w:val="en-GB"/>
        </w:rPr>
        <w:t>.</w:t>
      </w:r>
    </w:p>
    <w:p w14:paraId="26D5DD69" w14:textId="77777777" w:rsidR="007630E8" w:rsidRDefault="007630E8" w:rsidP="00770DD3">
      <w:pPr>
        <w:rPr>
          <w:sz w:val="20"/>
          <w:szCs w:val="20"/>
          <w:lang w:val="en-GB"/>
        </w:rPr>
      </w:pPr>
    </w:p>
    <w:p w14:paraId="5A53D5AA" w14:textId="37C71B44" w:rsidR="007630E8" w:rsidRPr="007630E8" w:rsidRDefault="007630E8" w:rsidP="007630E8">
      <w:pPr>
        <w:pStyle w:val="Heading2"/>
        <w:rPr>
          <w:color w:val="002060"/>
          <w:lang w:val="en-GB"/>
        </w:rPr>
      </w:pPr>
      <w:bookmarkStart w:id="86" w:name="_Toc484180782"/>
      <w:r w:rsidRPr="007630E8">
        <w:rPr>
          <w:color w:val="002060"/>
          <w:lang w:val="en-GB"/>
        </w:rPr>
        <w:t>Standard solutions</w:t>
      </w:r>
      <w:bookmarkEnd w:id="86"/>
    </w:p>
    <w:p w14:paraId="49CAC1F5" w14:textId="47A30082" w:rsidR="007630E8" w:rsidRDefault="0042210B" w:rsidP="00770DD3">
      <w:pPr>
        <w:rPr>
          <w:sz w:val="20"/>
          <w:szCs w:val="20"/>
          <w:lang w:val="en-GB"/>
        </w:rPr>
      </w:pPr>
      <w:r>
        <w:rPr>
          <w:sz w:val="20"/>
          <w:szCs w:val="20"/>
          <w:lang w:val="en-GB"/>
        </w:rPr>
        <w:t xml:space="preserve">The goal is to determine a standard solution </w:t>
      </w:r>
      <w:r w:rsidR="00AA72FA">
        <w:rPr>
          <w:sz w:val="20"/>
          <w:szCs w:val="20"/>
          <w:lang w:val="en-GB"/>
        </w:rPr>
        <w:t xml:space="preserve">(Based on the retrofit solution) </w:t>
      </w:r>
      <w:r>
        <w:rPr>
          <w:sz w:val="20"/>
          <w:szCs w:val="20"/>
          <w:lang w:val="en-GB"/>
        </w:rPr>
        <w:t xml:space="preserve">which will be installed on vessels being </w:t>
      </w:r>
      <w:r w:rsidR="001E230F">
        <w:rPr>
          <w:sz w:val="20"/>
          <w:szCs w:val="20"/>
          <w:lang w:val="en-GB"/>
        </w:rPr>
        <w:t>built</w:t>
      </w:r>
      <w:r>
        <w:rPr>
          <w:sz w:val="20"/>
          <w:szCs w:val="20"/>
          <w:lang w:val="en-GB"/>
        </w:rPr>
        <w:t xml:space="preserve"> from </w:t>
      </w:r>
      <w:r w:rsidR="0041089E">
        <w:rPr>
          <w:sz w:val="20"/>
          <w:szCs w:val="20"/>
          <w:lang w:val="en-GB"/>
        </w:rPr>
        <w:t>2018</w:t>
      </w:r>
      <w:r>
        <w:rPr>
          <w:sz w:val="20"/>
          <w:szCs w:val="20"/>
          <w:lang w:val="en-GB"/>
        </w:rPr>
        <w:t xml:space="preserve">. This solution should be available for engineers in the design phase and the cost should be </w:t>
      </w:r>
      <w:r w:rsidR="00504F04">
        <w:rPr>
          <w:sz w:val="20"/>
          <w:szCs w:val="20"/>
          <w:lang w:val="en-GB"/>
        </w:rPr>
        <w:t>low enough to install it on every vessel produced by Damen.</w:t>
      </w:r>
      <w:r w:rsidR="001E230F">
        <w:rPr>
          <w:sz w:val="20"/>
          <w:szCs w:val="20"/>
          <w:lang w:val="en-GB"/>
        </w:rPr>
        <w:t xml:space="preserve"> </w:t>
      </w:r>
      <w:r w:rsidR="00504F04">
        <w:rPr>
          <w:sz w:val="20"/>
          <w:szCs w:val="20"/>
          <w:lang w:val="en-GB"/>
        </w:rPr>
        <w:t xml:space="preserve">This standard solution should be developed using a “Freeze and Release” methodology. The roadmap will depend on other department achievements too, meaning that i.e. a more detailed monitoring solution of HVAC could be depending on what the purchasing department orders at an HVAC supplier. As the document </w:t>
      </w:r>
      <w:r w:rsidR="00363C6A">
        <w:rPr>
          <w:sz w:val="20"/>
          <w:szCs w:val="20"/>
          <w:lang w:val="en-GB"/>
        </w:rPr>
        <w:t xml:space="preserve">“Digital Transformation Summary” </w:t>
      </w:r>
      <w:r w:rsidR="00504F04">
        <w:rPr>
          <w:sz w:val="20"/>
          <w:szCs w:val="20"/>
          <w:lang w:val="en-GB"/>
        </w:rPr>
        <w:t>stated</w:t>
      </w:r>
      <w:r w:rsidR="00363C6A">
        <w:rPr>
          <w:sz w:val="20"/>
          <w:szCs w:val="20"/>
          <w:lang w:val="en-GB"/>
        </w:rPr>
        <w:t xml:space="preserve">: effective collaboration between </w:t>
      </w:r>
      <w:r w:rsidR="00D45E03">
        <w:rPr>
          <w:sz w:val="20"/>
          <w:szCs w:val="20"/>
          <w:lang w:val="en-GB"/>
        </w:rPr>
        <w:t xml:space="preserve">departments </w:t>
      </w:r>
      <w:r w:rsidR="00363C6A">
        <w:rPr>
          <w:sz w:val="20"/>
          <w:szCs w:val="20"/>
          <w:lang w:val="en-GB"/>
        </w:rPr>
        <w:t>is required.</w:t>
      </w:r>
    </w:p>
    <w:p w14:paraId="600B6835" w14:textId="1B764FDF" w:rsidR="00ED080A" w:rsidRDefault="00296D00" w:rsidP="00770DD3">
      <w:pPr>
        <w:rPr>
          <w:sz w:val="20"/>
          <w:szCs w:val="20"/>
          <w:lang w:val="en-GB"/>
        </w:rPr>
      </w:pPr>
      <w:r w:rsidRPr="00296D00">
        <w:rPr>
          <w:sz w:val="20"/>
          <w:szCs w:val="20"/>
          <w:lang w:val="en-GB"/>
        </w:rPr>
        <w:t>4 parallel streams</w:t>
      </w:r>
      <w:r w:rsidR="00857819">
        <w:rPr>
          <w:sz w:val="20"/>
          <w:szCs w:val="20"/>
          <w:lang w:val="en-GB"/>
        </w:rPr>
        <w:t xml:space="preserve"> </w:t>
      </w:r>
      <w:r w:rsidR="00986F1A">
        <w:rPr>
          <w:sz w:val="20"/>
          <w:szCs w:val="20"/>
          <w:lang w:val="en-GB"/>
        </w:rPr>
        <w:t>have to be finished</w:t>
      </w:r>
      <w:r>
        <w:rPr>
          <w:sz w:val="20"/>
          <w:szCs w:val="20"/>
          <w:lang w:val="en-GB"/>
        </w:rPr>
        <w:t>.</w:t>
      </w:r>
    </w:p>
    <w:p w14:paraId="04B27703" w14:textId="3D61A64A" w:rsidR="00296D00" w:rsidRDefault="00296D00" w:rsidP="00770DD3">
      <w:pPr>
        <w:rPr>
          <w:sz w:val="20"/>
          <w:szCs w:val="20"/>
          <w:lang w:val="en-GB"/>
        </w:rPr>
      </w:pPr>
      <w:r>
        <w:rPr>
          <w:sz w:val="20"/>
          <w:szCs w:val="20"/>
          <w:lang w:val="en-GB"/>
        </w:rPr>
        <w:t xml:space="preserve">Platform – Applications – </w:t>
      </w:r>
      <w:r w:rsidR="00504F04">
        <w:rPr>
          <w:sz w:val="20"/>
          <w:szCs w:val="20"/>
          <w:lang w:val="en-GB"/>
        </w:rPr>
        <w:t xml:space="preserve">Damen </w:t>
      </w:r>
      <w:r>
        <w:rPr>
          <w:sz w:val="20"/>
          <w:szCs w:val="20"/>
          <w:lang w:val="en-GB"/>
        </w:rPr>
        <w:t>Internal – Vessel</w:t>
      </w:r>
    </w:p>
    <w:p w14:paraId="60B1D937" w14:textId="498FA4FC" w:rsidR="00AF5C92" w:rsidRDefault="00986F1A" w:rsidP="00770DD3">
      <w:pPr>
        <w:rPr>
          <w:sz w:val="20"/>
          <w:szCs w:val="20"/>
          <w:lang w:val="en-GB"/>
        </w:rPr>
      </w:pPr>
      <w:r>
        <w:rPr>
          <w:sz w:val="20"/>
          <w:szCs w:val="20"/>
          <w:lang w:val="en-GB"/>
        </w:rPr>
        <w:t>Description per</w:t>
      </w:r>
      <w:r w:rsidR="00810E75">
        <w:rPr>
          <w:sz w:val="20"/>
          <w:szCs w:val="20"/>
          <w:lang w:val="en-GB"/>
        </w:rPr>
        <w:t xml:space="preserve"> stream:</w:t>
      </w:r>
    </w:p>
    <w:p w14:paraId="57D52438" w14:textId="22672957" w:rsidR="00810E75" w:rsidRPr="005361C8" w:rsidRDefault="00810E75" w:rsidP="007630E8">
      <w:pPr>
        <w:pStyle w:val="Heading3"/>
        <w:rPr>
          <w:lang w:val="en-GB"/>
        </w:rPr>
      </w:pPr>
      <w:bookmarkStart w:id="87" w:name="_Toc484180783"/>
      <w:r w:rsidRPr="005361C8">
        <w:rPr>
          <w:lang w:val="en-GB"/>
        </w:rPr>
        <w:lastRenderedPageBreak/>
        <w:t>Platform</w:t>
      </w:r>
      <w:bookmarkEnd w:id="87"/>
    </w:p>
    <w:p w14:paraId="7344686E" w14:textId="6ECAF425" w:rsidR="00810E75" w:rsidRDefault="005361C8" w:rsidP="005361C8">
      <w:pPr>
        <w:pStyle w:val="CommentText"/>
        <w:rPr>
          <w:lang w:val="en-GB"/>
        </w:rPr>
      </w:pPr>
      <w:r w:rsidRPr="005361C8">
        <w:rPr>
          <w:lang w:val="en-GB"/>
        </w:rPr>
        <w:t>The objective of this stream is to provide in a platform and governance structure which will serve as the main platform for Damen in order to provide (Paid by customer o</w:t>
      </w:r>
      <w:r w:rsidR="00E940E3">
        <w:rPr>
          <w:lang w:val="en-GB"/>
        </w:rPr>
        <w:t>r</w:t>
      </w:r>
      <w:r w:rsidRPr="005361C8">
        <w:rPr>
          <w:lang w:val="en-GB"/>
        </w:rPr>
        <w:t xml:space="preserve"> “free as USP”) applications or services to end customers.</w:t>
      </w:r>
      <w:r w:rsidR="00F3494D">
        <w:rPr>
          <w:lang w:val="en-GB"/>
        </w:rPr>
        <w:t xml:space="preserve"> </w:t>
      </w:r>
      <w:r w:rsidR="00810E75">
        <w:rPr>
          <w:lang w:val="en-GB"/>
        </w:rPr>
        <w:t xml:space="preserve">This stream will deal with all aspects of the platform. </w:t>
      </w:r>
      <w:r w:rsidR="00EE2330">
        <w:rPr>
          <w:lang w:val="en-GB"/>
        </w:rPr>
        <w:t>Next to the physical components being installed / Managed / Maintained by IT, different aspects should not be disregarded</w:t>
      </w:r>
      <w:r w:rsidR="00E940E3">
        <w:rPr>
          <w:lang w:val="en-GB"/>
        </w:rPr>
        <w:t xml:space="preserve"> like</w:t>
      </w:r>
      <w:r w:rsidR="00EE2330">
        <w:rPr>
          <w:lang w:val="en-GB"/>
        </w:rPr>
        <w:t xml:space="preserve"> Governance, Design Policies</w:t>
      </w:r>
      <w:r w:rsidR="00E940E3">
        <w:rPr>
          <w:lang w:val="en-GB"/>
        </w:rPr>
        <w:t xml:space="preserve"> and</w:t>
      </w:r>
      <w:r w:rsidR="00EE2330">
        <w:rPr>
          <w:lang w:val="en-GB"/>
        </w:rPr>
        <w:t xml:space="preserve"> Security</w:t>
      </w:r>
      <w:r w:rsidR="00E940E3">
        <w:rPr>
          <w:lang w:val="en-GB"/>
        </w:rPr>
        <w:t>.</w:t>
      </w:r>
    </w:p>
    <w:p w14:paraId="6AA9BF4D" w14:textId="20CFB111" w:rsidR="00810E75" w:rsidRDefault="00165E57" w:rsidP="001E230F">
      <w:pPr>
        <w:jc w:val="center"/>
        <w:rPr>
          <w:sz w:val="20"/>
          <w:szCs w:val="20"/>
          <w:lang w:val="en-GB"/>
        </w:rPr>
      </w:pPr>
      <w:commentRangeStart w:id="88"/>
      <w:r>
        <w:rPr>
          <w:rFonts w:cs="Arial"/>
          <w:noProof/>
          <w:u w:val="single"/>
          <w:lang w:val="en-US"/>
        </w:rPr>
        <w:drawing>
          <wp:inline distT="0" distB="0" distL="0" distR="0" wp14:anchorId="5AC8AAEC" wp14:editId="5C1653F1">
            <wp:extent cx="5230953" cy="29718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54803" cy="2985350"/>
                    </a:xfrm>
                    <a:prstGeom prst="rect">
                      <a:avLst/>
                    </a:prstGeom>
                    <a:noFill/>
                  </pic:spPr>
                </pic:pic>
              </a:graphicData>
            </a:graphic>
          </wp:inline>
        </w:drawing>
      </w:r>
      <w:commentRangeEnd w:id="88"/>
      <w:r w:rsidR="002044E8">
        <w:rPr>
          <w:rStyle w:val="CommentReference"/>
        </w:rPr>
        <w:commentReference w:id="88"/>
      </w:r>
    </w:p>
    <w:p w14:paraId="165914BB" w14:textId="77777777" w:rsidR="00D07C5D" w:rsidRDefault="00D07C5D">
      <w:pPr>
        <w:rPr>
          <w:sz w:val="20"/>
          <w:szCs w:val="20"/>
          <w:lang w:val="en-GB"/>
        </w:rPr>
      </w:pPr>
    </w:p>
    <w:p w14:paraId="0D1CDEDE" w14:textId="0BAEFD18" w:rsidR="00810E75" w:rsidRPr="007630E8" w:rsidRDefault="00810E75" w:rsidP="007630E8">
      <w:pPr>
        <w:pStyle w:val="Heading3"/>
        <w:rPr>
          <w:lang w:val="en-GB"/>
        </w:rPr>
      </w:pPr>
      <w:bookmarkStart w:id="89" w:name="_Toc484180784"/>
      <w:r w:rsidRPr="007630E8">
        <w:rPr>
          <w:lang w:val="en-GB"/>
        </w:rPr>
        <w:t>Applications</w:t>
      </w:r>
      <w:bookmarkEnd w:id="89"/>
    </w:p>
    <w:p w14:paraId="279EA1B9" w14:textId="49FD525E" w:rsidR="00810E75" w:rsidRDefault="00EE2330" w:rsidP="00770DD3">
      <w:pPr>
        <w:rPr>
          <w:sz w:val="20"/>
          <w:szCs w:val="20"/>
          <w:lang w:val="en-GB"/>
        </w:rPr>
      </w:pPr>
      <w:r>
        <w:rPr>
          <w:sz w:val="20"/>
          <w:szCs w:val="20"/>
          <w:lang w:val="en-GB"/>
        </w:rPr>
        <w:t>This stream will deal with the different applications that will be developed on the platform. These ap</w:t>
      </w:r>
      <w:r w:rsidR="00313226">
        <w:rPr>
          <w:sz w:val="20"/>
          <w:szCs w:val="20"/>
          <w:lang w:val="en-GB"/>
        </w:rPr>
        <w:t xml:space="preserve">plications can either be sold </w:t>
      </w:r>
      <w:r>
        <w:rPr>
          <w:sz w:val="20"/>
          <w:szCs w:val="20"/>
          <w:lang w:val="en-GB"/>
        </w:rPr>
        <w:t xml:space="preserve">or </w:t>
      </w:r>
      <w:r w:rsidR="00313226">
        <w:rPr>
          <w:sz w:val="20"/>
          <w:szCs w:val="20"/>
          <w:lang w:val="en-GB"/>
        </w:rPr>
        <w:t xml:space="preserve">given for </w:t>
      </w:r>
      <w:r>
        <w:rPr>
          <w:sz w:val="20"/>
          <w:szCs w:val="20"/>
          <w:lang w:val="en-GB"/>
        </w:rPr>
        <w:t>free</w:t>
      </w:r>
      <w:r w:rsidR="00313226">
        <w:rPr>
          <w:sz w:val="20"/>
          <w:szCs w:val="20"/>
          <w:lang w:val="en-GB"/>
        </w:rPr>
        <w:t xml:space="preserve"> to customers </w:t>
      </w:r>
      <w:r>
        <w:rPr>
          <w:sz w:val="20"/>
          <w:szCs w:val="20"/>
          <w:lang w:val="en-GB"/>
        </w:rPr>
        <w:t>individually. Combinations can be made between applications that will create a Service to customers.</w:t>
      </w:r>
      <w:r w:rsidR="00313226">
        <w:rPr>
          <w:sz w:val="20"/>
          <w:szCs w:val="20"/>
          <w:lang w:val="en-GB"/>
        </w:rPr>
        <w:t xml:space="preserve"> Ultimately, a range of different applications will be required to start an “operational lease” service.</w:t>
      </w:r>
    </w:p>
    <w:p w14:paraId="7236A0A3" w14:textId="64661061" w:rsidR="00EE2330" w:rsidRDefault="00EE2330" w:rsidP="00770DD3">
      <w:pPr>
        <w:rPr>
          <w:sz w:val="20"/>
          <w:szCs w:val="20"/>
          <w:lang w:val="en-GB"/>
        </w:rPr>
      </w:pPr>
      <w:r>
        <w:rPr>
          <w:sz w:val="20"/>
          <w:szCs w:val="20"/>
          <w:lang w:val="en-GB"/>
        </w:rPr>
        <w:t>All aspects regarding the development of this functionality will be dealt with in this stream.</w:t>
      </w:r>
    </w:p>
    <w:p w14:paraId="275E6482" w14:textId="10D62CEE" w:rsidR="00990970" w:rsidRDefault="00D24AAD" w:rsidP="00E77BC6">
      <w:pPr>
        <w:jc w:val="center"/>
        <w:rPr>
          <w:sz w:val="20"/>
          <w:szCs w:val="20"/>
          <w:lang w:val="en-GB"/>
        </w:rPr>
      </w:pPr>
      <w:r>
        <w:rPr>
          <w:noProof/>
          <w:sz w:val="20"/>
          <w:szCs w:val="20"/>
          <w:lang w:val="en-US"/>
        </w:rPr>
        <w:drawing>
          <wp:inline distT="0" distB="0" distL="0" distR="0" wp14:anchorId="4AAEDE23" wp14:editId="318CC2C0">
            <wp:extent cx="4629150" cy="2418547"/>
            <wp:effectExtent l="0" t="0" r="0" b="127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64135" cy="2436826"/>
                    </a:xfrm>
                    <a:prstGeom prst="rect">
                      <a:avLst/>
                    </a:prstGeom>
                    <a:noFill/>
                  </pic:spPr>
                </pic:pic>
              </a:graphicData>
            </a:graphic>
          </wp:inline>
        </w:drawing>
      </w:r>
    </w:p>
    <w:p w14:paraId="32876FBB" w14:textId="77777777" w:rsidR="00D24AAD" w:rsidRDefault="00D24AAD" w:rsidP="00770DD3">
      <w:pPr>
        <w:rPr>
          <w:sz w:val="20"/>
          <w:szCs w:val="20"/>
          <w:lang w:val="en-GB"/>
        </w:rPr>
      </w:pPr>
    </w:p>
    <w:p w14:paraId="545FCD90" w14:textId="77777777" w:rsidR="00D24AAD" w:rsidRDefault="00D24AAD" w:rsidP="00770DD3">
      <w:pPr>
        <w:rPr>
          <w:sz w:val="20"/>
          <w:szCs w:val="20"/>
          <w:lang w:val="en-GB"/>
        </w:rPr>
      </w:pPr>
    </w:p>
    <w:p w14:paraId="6F2AE32A" w14:textId="77777777" w:rsidR="00D24AAD" w:rsidRDefault="00D24AAD" w:rsidP="00770DD3">
      <w:pPr>
        <w:rPr>
          <w:sz w:val="20"/>
          <w:szCs w:val="20"/>
          <w:lang w:val="en-GB"/>
        </w:rPr>
      </w:pPr>
    </w:p>
    <w:p w14:paraId="71729D9C" w14:textId="77777777" w:rsidR="009D760E" w:rsidRDefault="009D760E" w:rsidP="00770DD3">
      <w:pPr>
        <w:rPr>
          <w:sz w:val="20"/>
          <w:szCs w:val="20"/>
          <w:lang w:val="en-GB"/>
        </w:rPr>
      </w:pPr>
    </w:p>
    <w:p w14:paraId="2D21DB06" w14:textId="7B0514F7" w:rsidR="009D760E" w:rsidRDefault="009D760E" w:rsidP="00E77BC6">
      <w:pPr>
        <w:jc w:val="center"/>
        <w:rPr>
          <w:sz w:val="20"/>
          <w:szCs w:val="20"/>
          <w:lang w:val="en-GB"/>
        </w:rPr>
      </w:pPr>
    </w:p>
    <w:p w14:paraId="3D850A81" w14:textId="4CD4C2A4" w:rsidR="009D760E" w:rsidRPr="00E77BC6" w:rsidRDefault="009D760E" w:rsidP="00E77BC6">
      <w:pPr>
        <w:jc w:val="center"/>
        <w:rPr>
          <w:b/>
          <w:color w:val="002060"/>
          <w:sz w:val="24"/>
          <w:szCs w:val="24"/>
          <w:lang w:val="en-GB"/>
        </w:rPr>
      </w:pPr>
      <w:commentRangeStart w:id="90"/>
      <w:r w:rsidRPr="00E77BC6">
        <w:rPr>
          <w:b/>
          <w:color w:val="002060"/>
          <w:sz w:val="24"/>
          <w:szCs w:val="24"/>
          <w:lang w:val="en-GB"/>
        </w:rPr>
        <w:t>Dashboard library</w:t>
      </w:r>
      <w:commentRangeEnd w:id="90"/>
      <w:r w:rsidR="002044E8">
        <w:rPr>
          <w:rStyle w:val="CommentReference"/>
        </w:rPr>
        <w:commentReference w:id="90"/>
      </w:r>
    </w:p>
    <w:p w14:paraId="7AD66948" w14:textId="08ADB78D" w:rsidR="009D760E" w:rsidRDefault="009D760E" w:rsidP="00E77BC6">
      <w:pPr>
        <w:jc w:val="center"/>
        <w:rPr>
          <w:sz w:val="20"/>
          <w:szCs w:val="20"/>
          <w:lang w:val="en-GB"/>
        </w:rPr>
      </w:pPr>
      <w:r w:rsidRPr="009D760E">
        <w:rPr>
          <w:noProof/>
          <w:sz w:val="20"/>
          <w:szCs w:val="20"/>
          <w:lang w:val="en-US"/>
        </w:rPr>
        <w:drawing>
          <wp:inline distT="0" distB="0" distL="0" distR="0" wp14:anchorId="0B6757CB" wp14:editId="169FC9BC">
            <wp:extent cx="5490025" cy="524474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26"/>
                    <a:srcRect l="21024" t="12605" r="33776" b="10629"/>
                    <a:stretch/>
                  </pic:blipFill>
                  <pic:spPr>
                    <a:xfrm>
                      <a:off x="0" y="0"/>
                      <a:ext cx="5490025" cy="5244746"/>
                    </a:xfrm>
                    <a:prstGeom prst="rect">
                      <a:avLst/>
                    </a:prstGeom>
                  </pic:spPr>
                </pic:pic>
              </a:graphicData>
            </a:graphic>
          </wp:inline>
        </w:drawing>
      </w:r>
    </w:p>
    <w:p w14:paraId="38EA4F6F" w14:textId="77777777" w:rsidR="009D760E" w:rsidRDefault="009D760E" w:rsidP="00770DD3">
      <w:pPr>
        <w:rPr>
          <w:sz w:val="20"/>
          <w:szCs w:val="20"/>
          <w:lang w:val="en-GB"/>
        </w:rPr>
      </w:pPr>
    </w:p>
    <w:p w14:paraId="0887A1FD" w14:textId="2BA39BB9" w:rsidR="00D24AAD" w:rsidRDefault="00D24AAD" w:rsidP="00770DD3">
      <w:pPr>
        <w:rPr>
          <w:sz w:val="20"/>
          <w:szCs w:val="20"/>
          <w:lang w:val="en-GB"/>
        </w:rPr>
      </w:pPr>
    </w:p>
    <w:p w14:paraId="53D4F40E" w14:textId="77777777" w:rsidR="00D24AAD" w:rsidRDefault="00D24AAD" w:rsidP="00770DD3">
      <w:pPr>
        <w:rPr>
          <w:sz w:val="20"/>
          <w:szCs w:val="20"/>
          <w:lang w:val="en-GB"/>
        </w:rPr>
      </w:pPr>
    </w:p>
    <w:p w14:paraId="46F1B8CD" w14:textId="77777777" w:rsidR="00D24AAD" w:rsidRDefault="00D24AAD" w:rsidP="00770DD3">
      <w:pPr>
        <w:rPr>
          <w:sz w:val="20"/>
          <w:szCs w:val="20"/>
          <w:lang w:val="en-GB"/>
        </w:rPr>
      </w:pPr>
    </w:p>
    <w:p w14:paraId="79FFD0B9" w14:textId="77777777" w:rsidR="00D24AAD" w:rsidRDefault="00D24AAD" w:rsidP="00770DD3">
      <w:pPr>
        <w:rPr>
          <w:sz w:val="20"/>
          <w:szCs w:val="20"/>
          <w:lang w:val="en-GB"/>
        </w:rPr>
      </w:pPr>
    </w:p>
    <w:p w14:paraId="2D60E58C" w14:textId="77777777" w:rsidR="00D24AAD" w:rsidRDefault="00D24AAD" w:rsidP="00770DD3">
      <w:pPr>
        <w:rPr>
          <w:sz w:val="20"/>
          <w:szCs w:val="20"/>
          <w:lang w:val="en-GB"/>
        </w:rPr>
      </w:pPr>
    </w:p>
    <w:p w14:paraId="4F92844B" w14:textId="77777777" w:rsidR="00D24AAD" w:rsidRDefault="00D24AAD" w:rsidP="00770DD3">
      <w:pPr>
        <w:rPr>
          <w:sz w:val="20"/>
          <w:szCs w:val="20"/>
          <w:lang w:val="en-GB"/>
        </w:rPr>
      </w:pPr>
    </w:p>
    <w:p w14:paraId="53302EC0" w14:textId="77777777" w:rsidR="00810E75" w:rsidRDefault="00810E75" w:rsidP="00770DD3">
      <w:pPr>
        <w:rPr>
          <w:sz w:val="20"/>
          <w:szCs w:val="20"/>
          <w:lang w:val="en-GB"/>
        </w:rPr>
      </w:pPr>
    </w:p>
    <w:p w14:paraId="7A7E5BF4" w14:textId="34406437" w:rsidR="00810E75" w:rsidRPr="007630E8" w:rsidRDefault="00810E75" w:rsidP="007630E8">
      <w:pPr>
        <w:pStyle w:val="Heading3"/>
        <w:rPr>
          <w:lang w:val="en-GB"/>
        </w:rPr>
      </w:pPr>
      <w:bookmarkStart w:id="91" w:name="_Toc484180785"/>
      <w:r w:rsidRPr="007630E8">
        <w:rPr>
          <w:lang w:val="en-GB"/>
        </w:rPr>
        <w:lastRenderedPageBreak/>
        <w:t>Internal</w:t>
      </w:r>
      <w:bookmarkEnd w:id="91"/>
    </w:p>
    <w:p w14:paraId="5C9AA888" w14:textId="12982AEC" w:rsidR="00810E75" w:rsidRDefault="00EE2330" w:rsidP="00770DD3">
      <w:pPr>
        <w:rPr>
          <w:sz w:val="20"/>
          <w:szCs w:val="20"/>
          <w:lang w:val="en-GB"/>
        </w:rPr>
      </w:pPr>
      <w:r>
        <w:rPr>
          <w:sz w:val="20"/>
          <w:szCs w:val="20"/>
          <w:lang w:val="en-GB"/>
        </w:rPr>
        <w:t xml:space="preserve">The platform will only be as good as the content it will hold. At this moment, the content </w:t>
      </w:r>
      <w:r w:rsidR="005F0639">
        <w:rPr>
          <w:sz w:val="20"/>
          <w:szCs w:val="20"/>
          <w:lang w:val="en-GB"/>
        </w:rPr>
        <w:t xml:space="preserve">foreseen to be used </w:t>
      </w:r>
      <w:r>
        <w:rPr>
          <w:sz w:val="20"/>
          <w:szCs w:val="20"/>
          <w:lang w:val="en-GB"/>
        </w:rPr>
        <w:t>i</w:t>
      </w:r>
      <w:r w:rsidR="00313226">
        <w:rPr>
          <w:sz w:val="20"/>
          <w:szCs w:val="20"/>
          <w:lang w:val="en-GB"/>
        </w:rPr>
        <w:t>s n</w:t>
      </w:r>
      <w:r>
        <w:rPr>
          <w:sz w:val="20"/>
          <w:szCs w:val="20"/>
          <w:lang w:val="en-GB"/>
        </w:rPr>
        <w:t xml:space="preserve">ot on a level where it should be. </w:t>
      </w:r>
      <w:r w:rsidR="009F6240">
        <w:rPr>
          <w:sz w:val="20"/>
          <w:szCs w:val="20"/>
          <w:lang w:val="en-GB"/>
        </w:rPr>
        <w:t>Later in time, depending on the successes and requirements of customers and our internal organization, t</w:t>
      </w:r>
      <w:r>
        <w:rPr>
          <w:sz w:val="20"/>
          <w:szCs w:val="20"/>
          <w:lang w:val="en-GB"/>
        </w:rPr>
        <w:t xml:space="preserve">his means that our own organization needs to understand that the management of data is of vital </w:t>
      </w:r>
      <w:r w:rsidR="00666514">
        <w:rPr>
          <w:sz w:val="20"/>
          <w:szCs w:val="20"/>
          <w:lang w:val="en-GB"/>
        </w:rPr>
        <w:t xml:space="preserve">essence for the success of the solutions </w:t>
      </w:r>
      <w:r w:rsidR="00313226">
        <w:rPr>
          <w:sz w:val="20"/>
          <w:szCs w:val="20"/>
          <w:lang w:val="en-GB"/>
        </w:rPr>
        <w:t>that will be developed</w:t>
      </w:r>
      <w:r w:rsidR="00666514">
        <w:rPr>
          <w:sz w:val="20"/>
          <w:szCs w:val="20"/>
          <w:lang w:val="en-GB"/>
        </w:rPr>
        <w:t xml:space="preserve">. Master Data, Meta Data, Part Catalog data, etc. will need to be updated/upgraded to an acceptable level of quality. The sooner this will be the case, the sooner the solutions will be </w:t>
      </w:r>
      <w:r w:rsidR="005F0639">
        <w:rPr>
          <w:sz w:val="20"/>
          <w:szCs w:val="20"/>
          <w:lang w:val="en-GB"/>
        </w:rPr>
        <w:t>elevated to a high</w:t>
      </w:r>
      <w:r w:rsidR="00666514">
        <w:rPr>
          <w:sz w:val="20"/>
          <w:szCs w:val="20"/>
          <w:lang w:val="en-GB"/>
        </w:rPr>
        <w:t xml:space="preserve"> level.</w:t>
      </w:r>
      <w:r w:rsidR="00313226">
        <w:rPr>
          <w:sz w:val="20"/>
          <w:szCs w:val="20"/>
          <w:lang w:val="en-GB"/>
        </w:rPr>
        <w:t xml:space="preserve"> </w:t>
      </w:r>
    </w:p>
    <w:p w14:paraId="255160A8" w14:textId="6D77944D" w:rsidR="00810E75" w:rsidRDefault="00E940E3" w:rsidP="00E77BC6">
      <w:pPr>
        <w:jc w:val="center"/>
        <w:rPr>
          <w:sz w:val="20"/>
          <w:szCs w:val="20"/>
          <w:lang w:val="en-GB"/>
        </w:rPr>
      </w:pPr>
      <w:r>
        <w:rPr>
          <w:noProof/>
          <w:sz w:val="20"/>
          <w:szCs w:val="20"/>
          <w:lang w:val="en-US"/>
        </w:rPr>
        <w:drawing>
          <wp:inline distT="0" distB="0" distL="0" distR="0" wp14:anchorId="72CBF0C1" wp14:editId="69AD2310">
            <wp:extent cx="3886200" cy="23644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10746" cy="2379431"/>
                    </a:xfrm>
                    <a:prstGeom prst="rect">
                      <a:avLst/>
                    </a:prstGeom>
                    <a:noFill/>
                  </pic:spPr>
                </pic:pic>
              </a:graphicData>
            </a:graphic>
          </wp:inline>
        </w:drawing>
      </w:r>
    </w:p>
    <w:p w14:paraId="6774C0F3" w14:textId="0A0871DF" w:rsidR="00FB1038" w:rsidRDefault="00FB1038" w:rsidP="00E77BC6">
      <w:pPr>
        <w:jc w:val="center"/>
        <w:rPr>
          <w:sz w:val="20"/>
          <w:szCs w:val="20"/>
          <w:lang w:val="en-GB"/>
        </w:rPr>
      </w:pPr>
    </w:p>
    <w:p w14:paraId="24C3E3D7" w14:textId="73447F97" w:rsidR="00FB1038" w:rsidRDefault="00FB1038" w:rsidP="00E77BC6">
      <w:pPr>
        <w:jc w:val="center"/>
        <w:rPr>
          <w:sz w:val="20"/>
          <w:szCs w:val="20"/>
          <w:lang w:val="en-GB"/>
        </w:rPr>
      </w:pPr>
      <w:del w:id="92" w:author="Sander Alles" w:date="2017-06-02T15:27:00Z">
        <w:r w:rsidRPr="00FB1038" w:rsidDel="00DA4E38">
          <w:rPr>
            <w:noProof/>
            <w:sz w:val="20"/>
            <w:szCs w:val="20"/>
            <w:lang w:val="en-US"/>
          </w:rPr>
          <w:drawing>
            <wp:inline distT="0" distB="0" distL="0" distR="0" wp14:anchorId="72606B34" wp14:editId="25DFB107">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del>
    </w:p>
    <w:p w14:paraId="0E226816" w14:textId="77777777" w:rsidR="00FB1038" w:rsidRDefault="00FB1038" w:rsidP="00E77BC6">
      <w:pPr>
        <w:jc w:val="center"/>
        <w:rPr>
          <w:sz w:val="20"/>
          <w:szCs w:val="20"/>
          <w:lang w:val="en-GB"/>
        </w:rPr>
      </w:pPr>
    </w:p>
    <w:p w14:paraId="2EDC68B7" w14:textId="69A74FCE" w:rsidR="009D760E" w:rsidRDefault="009D760E" w:rsidP="007630E8">
      <w:pPr>
        <w:pStyle w:val="Heading3"/>
        <w:rPr>
          <w:lang w:val="en-GB"/>
        </w:rPr>
      </w:pPr>
      <w:bookmarkStart w:id="93" w:name="_Toc484180786"/>
      <w:r>
        <w:rPr>
          <w:lang w:val="en-GB"/>
        </w:rPr>
        <w:t>Data Science</w:t>
      </w:r>
      <w:bookmarkEnd w:id="93"/>
    </w:p>
    <w:p w14:paraId="03EE57B4" w14:textId="429FBAF6" w:rsidR="009D760E" w:rsidRDefault="00CF01C6" w:rsidP="00E77BC6">
      <w:pPr>
        <w:rPr>
          <w:sz w:val="20"/>
          <w:szCs w:val="20"/>
          <w:lang w:val="en-GB"/>
        </w:rPr>
      </w:pPr>
      <w:r>
        <w:rPr>
          <w:sz w:val="20"/>
          <w:szCs w:val="20"/>
          <w:lang w:val="en-GB"/>
        </w:rPr>
        <w:t>Combining data and analysing it in an effective way will result in enraged information for the user</w:t>
      </w:r>
      <w:r w:rsidR="009F6240">
        <w:rPr>
          <w:sz w:val="20"/>
          <w:szCs w:val="20"/>
          <w:lang w:val="en-GB"/>
        </w:rPr>
        <w:t xml:space="preserve"> or for Product Groups</w:t>
      </w:r>
      <w:r>
        <w:rPr>
          <w:sz w:val="20"/>
          <w:szCs w:val="20"/>
          <w:lang w:val="en-GB"/>
        </w:rPr>
        <w:t xml:space="preserve">. </w:t>
      </w:r>
      <w:r w:rsidR="009F6240">
        <w:rPr>
          <w:sz w:val="20"/>
          <w:szCs w:val="20"/>
          <w:lang w:val="en-GB"/>
        </w:rPr>
        <w:t>A team</w:t>
      </w:r>
      <w:r>
        <w:rPr>
          <w:sz w:val="20"/>
          <w:szCs w:val="20"/>
          <w:lang w:val="en-GB"/>
        </w:rPr>
        <w:t xml:space="preserve"> will t</w:t>
      </w:r>
      <w:r w:rsidRPr="0062790C">
        <w:rPr>
          <w:sz w:val="20"/>
          <w:szCs w:val="20"/>
          <w:lang w:val="en-GB"/>
        </w:rPr>
        <w:t>ransfer</w:t>
      </w:r>
      <w:r w:rsidR="009D760E" w:rsidRPr="00E77BC6">
        <w:rPr>
          <w:sz w:val="20"/>
          <w:szCs w:val="20"/>
          <w:lang w:val="en-GB"/>
        </w:rPr>
        <w:t xml:space="preserve"> data into information.</w:t>
      </w:r>
      <w:r>
        <w:rPr>
          <w:sz w:val="20"/>
          <w:szCs w:val="20"/>
          <w:lang w:val="en-GB"/>
        </w:rPr>
        <w:t xml:space="preserve"> Damen has a rich history in data analytics and has a large database on powerful data science applications which will be utilized in Damen Digital Applications.</w:t>
      </w:r>
    </w:p>
    <w:p w14:paraId="74D8947C" w14:textId="30ADEFA9" w:rsidR="00CF01C6" w:rsidRDefault="00CF01C6" w:rsidP="00E77BC6">
      <w:pPr>
        <w:rPr>
          <w:sz w:val="20"/>
          <w:szCs w:val="20"/>
          <w:lang w:val="en-GB"/>
        </w:rPr>
      </w:pPr>
      <w:r w:rsidRPr="00E77BC6">
        <w:rPr>
          <w:b/>
          <w:sz w:val="20"/>
          <w:szCs w:val="20"/>
          <w:lang w:val="en-GB"/>
        </w:rPr>
        <w:t>Expert models:</w:t>
      </w:r>
    </w:p>
    <w:p w14:paraId="0BD49E22" w14:textId="77777777" w:rsidR="00F85132" w:rsidRDefault="00CF01C6" w:rsidP="00E77BC6">
      <w:pPr>
        <w:rPr>
          <w:sz w:val="20"/>
          <w:szCs w:val="20"/>
          <w:lang w:val="en-GB"/>
        </w:rPr>
      </w:pPr>
      <w:r>
        <w:rPr>
          <w:sz w:val="20"/>
          <w:szCs w:val="20"/>
          <w:lang w:val="en-GB"/>
        </w:rPr>
        <w:t>The expert models are b</w:t>
      </w:r>
      <w:r w:rsidRPr="0062790C">
        <w:rPr>
          <w:sz w:val="20"/>
          <w:szCs w:val="20"/>
          <w:lang w:val="en-GB"/>
        </w:rPr>
        <w:t>ased on physics, experience &amp; supplier knowledge</w:t>
      </w:r>
      <w:r w:rsidR="00F85132">
        <w:rPr>
          <w:sz w:val="20"/>
          <w:szCs w:val="20"/>
          <w:lang w:val="en-GB"/>
        </w:rPr>
        <w:t xml:space="preserve"> and are proven to be effective on both</w:t>
      </w:r>
      <w:r>
        <w:rPr>
          <w:sz w:val="20"/>
          <w:szCs w:val="20"/>
          <w:lang w:val="en-GB"/>
        </w:rPr>
        <w:t xml:space="preserve"> diagnostics of failures</w:t>
      </w:r>
      <w:r w:rsidR="00F85132">
        <w:rPr>
          <w:sz w:val="20"/>
          <w:szCs w:val="20"/>
          <w:lang w:val="en-GB"/>
        </w:rPr>
        <w:t xml:space="preserve"> and performance predictions or assessments. The expert models are both in time domain and frequency domain.</w:t>
      </w:r>
    </w:p>
    <w:p w14:paraId="57D5AF28" w14:textId="178CCA49" w:rsidR="00F85132" w:rsidRPr="0062790C" w:rsidRDefault="00F85132" w:rsidP="00E77BC6">
      <w:pPr>
        <w:jc w:val="center"/>
        <w:rPr>
          <w:sz w:val="20"/>
          <w:szCs w:val="20"/>
          <w:lang w:val="en-GB"/>
        </w:rPr>
      </w:pPr>
      <w:r>
        <w:rPr>
          <w:sz w:val="20"/>
          <w:szCs w:val="20"/>
          <w:lang w:val="en-GB"/>
        </w:rPr>
        <w:lastRenderedPageBreak/>
        <w:t xml:space="preserve"> </w:t>
      </w:r>
      <w:r>
        <w:rPr>
          <w:noProof/>
          <w:sz w:val="20"/>
          <w:szCs w:val="20"/>
          <w:lang w:val="en-US"/>
        </w:rPr>
        <w:drawing>
          <wp:inline distT="0" distB="0" distL="0" distR="0" wp14:anchorId="1D291DCD" wp14:editId="5314FD4E">
            <wp:extent cx="5676900" cy="2645894"/>
            <wp:effectExtent l="19050" t="19050" r="19050" b="215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95939" cy="2654768"/>
                    </a:xfrm>
                    <a:prstGeom prst="rect">
                      <a:avLst/>
                    </a:prstGeom>
                    <a:noFill/>
                    <a:ln>
                      <a:solidFill>
                        <a:srgbClr val="002060"/>
                      </a:solidFill>
                    </a:ln>
                  </pic:spPr>
                </pic:pic>
              </a:graphicData>
            </a:graphic>
          </wp:inline>
        </w:drawing>
      </w:r>
    </w:p>
    <w:p w14:paraId="6212A449" w14:textId="77777777" w:rsidR="00CF01C6" w:rsidRDefault="00CF01C6" w:rsidP="00E77BC6">
      <w:pPr>
        <w:rPr>
          <w:sz w:val="20"/>
          <w:szCs w:val="20"/>
          <w:lang w:val="en-GB"/>
        </w:rPr>
      </w:pPr>
    </w:p>
    <w:p w14:paraId="6C4A2F72" w14:textId="5DC7530A" w:rsidR="002E4E1D" w:rsidRPr="00E77BC6" w:rsidRDefault="002E4E1D" w:rsidP="00E77BC6">
      <w:pPr>
        <w:rPr>
          <w:sz w:val="20"/>
          <w:szCs w:val="20"/>
          <w:lang w:val="en-GB"/>
        </w:rPr>
      </w:pPr>
      <w:r>
        <w:rPr>
          <w:sz w:val="20"/>
          <w:szCs w:val="20"/>
          <w:lang w:val="en-GB"/>
        </w:rPr>
        <w:t xml:space="preserve">The power of frequency domain analyses is </w:t>
      </w:r>
      <w:r w:rsidR="0053359D">
        <w:rPr>
          <w:sz w:val="20"/>
          <w:szCs w:val="20"/>
          <w:lang w:val="en-GB"/>
        </w:rPr>
        <w:t>explained</w:t>
      </w:r>
      <w:r>
        <w:rPr>
          <w:sz w:val="20"/>
          <w:szCs w:val="20"/>
          <w:lang w:val="en-GB"/>
        </w:rPr>
        <w:t xml:space="preserve"> in following graph.</w:t>
      </w:r>
    </w:p>
    <w:p w14:paraId="52AD939C" w14:textId="788ABADB" w:rsidR="009D760E" w:rsidRDefault="009D760E" w:rsidP="00E77BC6">
      <w:pPr>
        <w:jc w:val="center"/>
        <w:rPr>
          <w:lang w:val="en-GB"/>
        </w:rPr>
      </w:pPr>
      <w:r>
        <w:rPr>
          <w:noProof/>
          <w:lang w:val="en-US"/>
        </w:rPr>
        <w:drawing>
          <wp:inline distT="0" distB="0" distL="0" distR="0" wp14:anchorId="1A99FC12" wp14:editId="302D0B7A">
            <wp:extent cx="5633573" cy="3250565"/>
            <wp:effectExtent l="0" t="0" r="571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40566" cy="3254600"/>
                    </a:xfrm>
                    <a:prstGeom prst="rect">
                      <a:avLst/>
                    </a:prstGeom>
                    <a:noFill/>
                  </pic:spPr>
                </pic:pic>
              </a:graphicData>
            </a:graphic>
          </wp:inline>
        </w:drawing>
      </w:r>
    </w:p>
    <w:p w14:paraId="47E50D08" w14:textId="60CDBEF1" w:rsidR="0053359D" w:rsidRPr="0053359D" w:rsidRDefault="0053359D" w:rsidP="0053359D">
      <w:pPr>
        <w:rPr>
          <w:b/>
          <w:sz w:val="20"/>
          <w:szCs w:val="20"/>
          <w:lang w:val="en-GB"/>
        </w:rPr>
      </w:pPr>
      <w:r>
        <w:rPr>
          <w:b/>
          <w:sz w:val="20"/>
          <w:szCs w:val="20"/>
          <w:lang w:val="en-GB"/>
        </w:rPr>
        <w:t>Statistical</w:t>
      </w:r>
      <w:r w:rsidRPr="001D5C91">
        <w:rPr>
          <w:b/>
          <w:sz w:val="20"/>
          <w:szCs w:val="20"/>
          <w:lang w:val="en-GB"/>
        </w:rPr>
        <w:t xml:space="preserve"> models:</w:t>
      </w:r>
    </w:p>
    <w:p w14:paraId="591025BE" w14:textId="75F48018" w:rsidR="002E4E1D" w:rsidRPr="00E77BC6" w:rsidRDefault="0053359D" w:rsidP="00E77BC6">
      <w:pPr>
        <w:rPr>
          <w:sz w:val="20"/>
          <w:szCs w:val="20"/>
          <w:lang w:val="en-GB"/>
        </w:rPr>
      </w:pPr>
      <w:r w:rsidRPr="00E77BC6">
        <w:rPr>
          <w:sz w:val="20"/>
          <w:szCs w:val="20"/>
          <w:lang w:val="en-GB"/>
        </w:rPr>
        <w:t>The statistica</w:t>
      </w:r>
      <w:r>
        <w:rPr>
          <w:sz w:val="20"/>
          <w:szCs w:val="20"/>
          <w:lang w:val="en-GB"/>
        </w:rPr>
        <w:t>l</w:t>
      </w:r>
      <w:r w:rsidRPr="0062790C">
        <w:rPr>
          <w:sz w:val="20"/>
          <w:szCs w:val="20"/>
          <w:lang w:val="en-GB"/>
        </w:rPr>
        <w:t xml:space="preserve"> model</w:t>
      </w:r>
      <w:r>
        <w:rPr>
          <w:sz w:val="20"/>
          <w:szCs w:val="20"/>
          <w:lang w:val="en-GB"/>
        </w:rPr>
        <w:t xml:space="preserve"> approach is most powerful in deriving patterns, triggers of failures or efficiency assessments. The power of statistical analytics is explained in following picture.</w:t>
      </w:r>
    </w:p>
    <w:p w14:paraId="77790009" w14:textId="02303461" w:rsidR="0053359D" w:rsidRDefault="0053359D" w:rsidP="00E77BC6">
      <w:pPr>
        <w:jc w:val="center"/>
        <w:rPr>
          <w:lang w:val="en-GB"/>
        </w:rPr>
      </w:pPr>
      <w:r>
        <w:rPr>
          <w:noProof/>
          <w:lang w:val="en-US"/>
        </w:rPr>
        <w:lastRenderedPageBreak/>
        <w:drawing>
          <wp:inline distT="0" distB="0" distL="0" distR="0" wp14:anchorId="18CDD584" wp14:editId="24CC5264">
            <wp:extent cx="5372100" cy="2722294"/>
            <wp:effectExtent l="19050" t="19050" r="19050" b="209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197" t="-1" r="-2459" b="-3660"/>
                    <a:stretch/>
                  </pic:blipFill>
                  <pic:spPr bwMode="auto">
                    <a:xfrm>
                      <a:off x="0" y="0"/>
                      <a:ext cx="5394046" cy="2733415"/>
                    </a:xfrm>
                    <a:prstGeom prst="rect">
                      <a:avLst/>
                    </a:prstGeom>
                    <a:noFill/>
                    <a:ln w="9525" cap="flat" cmpd="sng" algn="ctr">
                      <a:solidFill>
                        <a:srgbClr val="00206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1F14366" w14:textId="37274A6F" w:rsidR="002E4E1D" w:rsidRPr="00E77BC6" w:rsidRDefault="002E4E1D" w:rsidP="00E77BC6">
      <w:pPr>
        <w:rPr>
          <w:sz w:val="20"/>
          <w:szCs w:val="20"/>
          <w:lang w:val="en-GB"/>
        </w:rPr>
      </w:pPr>
      <w:r w:rsidRPr="00E77BC6">
        <w:rPr>
          <w:sz w:val="20"/>
          <w:szCs w:val="20"/>
          <w:lang w:val="en-GB"/>
        </w:rPr>
        <w:t xml:space="preserve">Damen Digital will </w:t>
      </w:r>
      <w:r>
        <w:rPr>
          <w:sz w:val="20"/>
          <w:szCs w:val="20"/>
          <w:lang w:val="en-GB"/>
        </w:rPr>
        <w:t xml:space="preserve">translate the </w:t>
      </w:r>
      <w:r w:rsidR="009F6240">
        <w:rPr>
          <w:sz w:val="20"/>
          <w:szCs w:val="20"/>
          <w:lang w:val="en-GB"/>
        </w:rPr>
        <w:t xml:space="preserve">(Existing?) </w:t>
      </w:r>
      <w:r>
        <w:rPr>
          <w:sz w:val="20"/>
          <w:szCs w:val="20"/>
          <w:lang w:val="en-GB"/>
        </w:rPr>
        <w:t>data science knowledge of Damen in the Damen Digital Applications. Power BI will be one of the tools which used for the Cloud based data analytics.</w:t>
      </w:r>
    </w:p>
    <w:p w14:paraId="3DF5DC3B" w14:textId="1C0E9D0D" w:rsidR="00810E75" w:rsidRPr="007630E8" w:rsidRDefault="00810E75" w:rsidP="007630E8">
      <w:pPr>
        <w:pStyle w:val="Heading3"/>
        <w:rPr>
          <w:lang w:val="en-GB"/>
        </w:rPr>
      </w:pPr>
      <w:bookmarkStart w:id="94" w:name="_Toc484180787"/>
      <w:r w:rsidRPr="007630E8">
        <w:rPr>
          <w:lang w:val="en-GB"/>
        </w:rPr>
        <w:t>Vessel</w:t>
      </w:r>
      <w:bookmarkEnd w:id="94"/>
    </w:p>
    <w:p w14:paraId="3CC2E4CD" w14:textId="77777777" w:rsidR="00295D1B" w:rsidRDefault="00666514" w:rsidP="00770DD3">
      <w:pPr>
        <w:rPr>
          <w:sz w:val="20"/>
          <w:szCs w:val="20"/>
          <w:lang w:val="en-GB"/>
        </w:rPr>
      </w:pPr>
      <w:r>
        <w:rPr>
          <w:sz w:val="20"/>
          <w:szCs w:val="20"/>
          <w:lang w:val="en-GB"/>
        </w:rPr>
        <w:t>The vessel stream will deal with the required installations and modifications on board of vessels.</w:t>
      </w:r>
      <w:r w:rsidR="002C5F4A">
        <w:rPr>
          <w:sz w:val="20"/>
          <w:szCs w:val="20"/>
          <w:lang w:val="en-GB"/>
        </w:rPr>
        <w:t xml:space="preserve"> It is required to install sensors on board of the vessel on strategic locations. This data, together with data which already exists on the vessel should be transferred to the Damen Platform. In order to realize this, a comprehensive solution needs to be designed, as well as installation instructions. Preferably, these solutions are equal over Product Groups.</w:t>
      </w:r>
    </w:p>
    <w:p w14:paraId="40F9D4AC" w14:textId="3F0F9567" w:rsidR="004067CB" w:rsidRDefault="00295D1B" w:rsidP="00770DD3">
      <w:pPr>
        <w:rPr>
          <w:sz w:val="20"/>
          <w:szCs w:val="20"/>
          <w:lang w:val="en-GB"/>
        </w:rPr>
      </w:pPr>
      <w:r>
        <w:rPr>
          <w:sz w:val="20"/>
          <w:szCs w:val="20"/>
          <w:lang w:val="en-GB"/>
        </w:rPr>
        <w:t xml:space="preserve">The configuration of the vessel is defined in engineering stage. </w:t>
      </w:r>
      <w:r w:rsidR="004067CB">
        <w:rPr>
          <w:sz w:val="20"/>
          <w:szCs w:val="20"/>
          <w:lang w:val="en-GB"/>
        </w:rPr>
        <w:t xml:space="preserve">The vessel configuration is the fundament for Damen Digital. Knowing which components, systems and sensors are installed is of utmost importance to be enable operational consultancy, like CBM or fleet management. </w:t>
      </w:r>
    </w:p>
    <w:p w14:paraId="7BAD7417" w14:textId="49FFC95B" w:rsidR="00F12C6E" w:rsidRDefault="00F12C6E" w:rsidP="00E77BC6">
      <w:pPr>
        <w:jc w:val="center"/>
        <w:rPr>
          <w:sz w:val="20"/>
          <w:szCs w:val="20"/>
          <w:lang w:val="en-GB"/>
        </w:rPr>
      </w:pPr>
      <w:r>
        <w:rPr>
          <w:noProof/>
          <w:sz w:val="20"/>
          <w:szCs w:val="20"/>
          <w:lang w:val="en-US"/>
        </w:rPr>
        <w:drawing>
          <wp:inline distT="0" distB="0" distL="0" distR="0" wp14:anchorId="74DC7229" wp14:editId="65AA3E3D">
            <wp:extent cx="5980695" cy="2565400"/>
            <wp:effectExtent l="0" t="0" r="127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83412" cy="2566566"/>
                    </a:xfrm>
                    <a:prstGeom prst="rect">
                      <a:avLst/>
                    </a:prstGeom>
                    <a:noFill/>
                  </pic:spPr>
                </pic:pic>
              </a:graphicData>
            </a:graphic>
          </wp:inline>
        </w:drawing>
      </w:r>
    </w:p>
    <w:p w14:paraId="09570FD1" w14:textId="7A26DA5A" w:rsidR="00F12C6E" w:rsidRDefault="004067CB" w:rsidP="00770DD3">
      <w:pPr>
        <w:rPr>
          <w:sz w:val="20"/>
          <w:szCs w:val="20"/>
          <w:lang w:val="en-GB"/>
        </w:rPr>
      </w:pPr>
      <w:r>
        <w:rPr>
          <w:sz w:val="20"/>
          <w:szCs w:val="20"/>
          <w:lang w:val="en-GB"/>
        </w:rPr>
        <w:t>Thus, d</w:t>
      </w:r>
      <w:r w:rsidR="00295D1B">
        <w:rPr>
          <w:sz w:val="20"/>
          <w:szCs w:val="20"/>
          <w:lang w:val="en-GB"/>
        </w:rPr>
        <w:t>uring the process of engineering it becomes eve</w:t>
      </w:r>
      <w:r>
        <w:rPr>
          <w:sz w:val="20"/>
          <w:szCs w:val="20"/>
          <w:lang w:val="en-GB"/>
        </w:rPr>
        <w:t>n</w:t>
      </w:r>
      <w:r w:rsidR="00295D1B">
        <w:rPr>
          <w:sz w:val="20"/>
          <w:szCs w:val="20"/>
          <w:lang w:val="en-GB"/>
        </w:rPr>
        <w:t xml:space="preserve"> more relevant that </w:t>
      </w:r>
      <w:r>
        <w:rPr>
          <w:sz w:val="20"/>
          <w:szCs w:val="20"/>
          <w:lang w:val="en-GB"/>
        </w:rPr>
        <w:t xml:space="preserve">design data </w:t>
      </w:r>
      <w:r w:rsidR="00295D1B">
        <w:rPr>
          <w:sz w:val="20"/>
          <w:szCs w:val="20"/>
          <w:lang w:val="en-GB"/>
        </w:rPr>
        <w:t>is</w:t>
      </w:r>
      <w:r>
        <w:rPr>
          <w:sz w:val="20"/>
          <w:szCs w:val="20"/>
          <w:lang w:val="en-GB"/>
        </w:rPr>
        <w:t xml:space="preserve"> stored in documents and data sy</w:t>
      </w:r>
      <w:r w:rsidR="009005EA">
        <w:rPr>
          <w:sz w:val="20"/>
          <w:szCs w:val="20"/>
          <w:lang w:val="en-GB"/>
        </w:rPr>
        <w:t>stems. A single source of data and information makes it possible create a reliable and maintainable design data base</w:t>
      </w:r>
      <w:r>
        <w:rPr>
          <w:sz w:val="20"/>
          <w:szCs w:val="20"/>
          <w:lang w:val="en-GB"/>
        </w:rPr>
        <w:t xml:space="preserve">. </w:t>
      </w:r>
      <w:r w:rsidR="009005EA">
        <w:rPr>
          <w:sz w:val="20"/>
          <w:szCs w:val="20"/>
          <w:lang w:val="en-GB"/>
        </w:rPr>
        <w:t xml:space="preserve">Adjacent </w:t>
      </w:r>
      <w:r>
        <w:rPr>
          <w:sz w:val="20"/>
          <w:szCs w:val="20"/>
          <w:lang w:val="en-GB"/>
        </w:rPr>
        <w:t xml:space="preserve">developments like the </w:t>
      </w:r>
      <w:r w:rsidR="009005EA">
        <w:rPr>
          <w:sz w:val="20"/>
          <w:szCs w:val="20"/>
          <w:lang w:val="en-GB"/>
        </w:rPr>
        <w:t>introduction</w:t>
      </w:r>
      <w:r>
        <w:rPr>
          <w:sz w:val="20"/>
          <w:szCs w:val="20"/>
          <w:lang w:val="en-GB"/>
        </w:rPr>
        <w:t xml:space="preserve"> of IFS, PLM and </w:t>
      </w:r>
      <w:r w:rsidR="009005EA">
        <w:rPr>
          <w:sz w:val="20"/>
          <w:szCs w:val="20"/>
          <w:lang w:val="en-GB"/>
        </w:rPr>
        <w:t xml:space="preserve">programs like </w:t>
      </w:r>
      <w:r w:rsidR="00FB1038">
        <w:rPr>
          <w:sz w:val="20"/>
          <w:szCs w:val="20"/>
          <w:lang w:val="en-GB"/>
        </w:rPr>
        <w:t>Excellerate</w:t>
      </w:r>
      <w:r>
        <w:rPr>
          <w:sz w:val="20"/>
          <w:szCs w:val="20"/>
          <w:lang w:val="en-GB"/>
        </w:rPr>
        <w:t xml:space="preserve"> </w:t>
      </w:r>
      <w:r w:rsidR="009005EA">
        <w:rPr>
          <w:sz w:val="20"/>
          <w:szCs w:val="20"/>
          <w:lang w:val="en-GB"/>
        </w:rPr>
        <w:t xml:space="preserve">do </w:t>
      </w:r>
      <w:r>
        <w:rPr>
          <w:sz w:val="20"/>
          <w:szCs w:val="20"/>
          <w:lang w:val="en-GB"/>
        </w:rPr>
        <w:t>contribute t</w:t>
      </w:r>
      <w:r w:rsidR="009005EA">
        <w:rPr>
          <w:sz w:val="20"/>
          <w:szCs w:val="20"/>
          <w:lang w:val="en-GB"/>
        </w:rPr>
        <w:t>o this challenge</w:t>
      </w:r>
      <w:r>
        <w:rPr>
          <w:sz w:val="20"/>
          <w:szCs w:val="20"/>
          <w:lang w:val="en-GB"/>
        </w:rPr>
        <w:t xml:space="preserve"> of making</w:t>
      </w:r>
      <w:r w:rsidR="009005EA">
        <w:rPr>
          <w:sz w:val="20"/>
          <w:szCs w:val="20"/>
          <w:lang w:val="en-GB"/>
        </w:rPr>
        <w:t xml:space="preserve"> design data available</w:t>
      </w:r>
      <w:r>
        <w:rPr>
          <w:sz w:val="20"/>
          <w:szCs w:val="20"/>
          <w:lang w:val="en-GB"/>
        </w:rPr>
        <w:t>.</w:t>
      </w:r>
      <w:r w:rsidR="00295D1B">
        <w:rPr>
          <w:sz w:val="20"/>
          <w:szCs w:val="20"/>
          <w:lang w:val="en-GB"/>
        </w:rPr>
        <w:t xml:space="preserve"> </w:t>
      </w:r>
    </w:p>
    <w:p w14:paraId="27AB7DFB" w14:textId="2136BA6B" w:rsidR="004067CB" w:rsidRDefault="004067CB" w:rsidP="00770DD3">
      <w:pPr>
        <w:rPr>
          <w:sz w:val="20"/>
          <w:szCs w:val="20"/>
          <w:lang w:val="en-GB"/>
        </w:rPr>
      </w:pPr>
      <w:r>
        <w:rPr>
          <w:sz w:val="20"/>
          <w:szCs w:val="20"/>
          <w:lang w:val="en-GB"/>
        </w:rPr>
        <w:lastRenderedPageBreak/>
        <w:t xml:space="preserve">The </w:t>
      </w:r>
      <w:r w:rsidR="009005EA">
        <w:rPr>
          <w:sz w:val="20"/>
          <w:szCs w:val="20"/>
          <w:lang w:val="en-GB"/>
        </w:rPr>
        <w:t xml:space="preserve">current </w:t>
      </w:r>
      <w:r>
        <w:rPr>
          <w:sz w:val="20"/>
          <w:szCs w:val="20"/>
          <w:lang w:val="en-GB"/>
        </w:rPr>
        <w:t>process of</w:t>
      </w:r>
      <w:r w:rsidR="009005EA">
        <w:rPr>
          <w:sz w:val="20"/>
          <w:szCs w:val="20"/>
          <w:lang w:val="en-GB"/>
        </w:rPr>
        <w:t xml:space="preserve"> engineering and the design documents which define the vessel</w:t>
      </w:r>
      <w:r w:rsidR="00091F7E">
        <w:rPr>
          <w:sz w:val="20"/>
          <w:szCs w:val="20"/>
          <w:lang w:val="en-GB"/>
        </w:rPr>
        <w:t>,</w:t>
      </w:r>
      <w:r w:rsidR="009005EA">
        <w:rPr>
          <w:sz w:val="20"/>
          <w:szCs w:val="20"/>
          <w:lang w:val="en-GB"/>
        </w:rPr>
        <w:t xml:space="preserve"> are displayed in the picture </w:t>
      </w:r>
      <w:r w:rsidR="00F12C6E">
        <w:rPr>
          <w:sz w:val="20"/>
          <w:szCs w:val="20"/>
          <w:lang w:val="en-GB"/>
        </w:rPr>
        <w:t>below</w:t>
      </w:r>
      <w:r w:rsidR="009005EA">
        <w:rPr>
          <w:sz w:val="20"/>
          <w:szCs w:val="20"/>
          <w:lang w:val="en-GB"/>
        </w:rPr>
        <w:t xml:space="preserve">. </w:t>
      </w:r>
      <w:r w:rsidR="00091F7E">
        <w:rPr>
          <w:sz w:val="20"/>
          <w:szCs w:val="20"/>
          <w:lang w:val="en-GB"/>
        </w:rPr>
        <w:t>This process will not only result in single source and absolute design data, but will also result in increased commonality in vessel (system) designs.</w:t>
      </w:r>
    </w:p>
    <w:p w14:paraId="3030AD6C" w14:textId="79E14273" w:rsidR="009005EA" w:rsidRDefault="009005EA" w:rsidP="009005EA">
      <w:pPr>
        <w:rPr>
          <w:sz w:val="20"/>
          <w:szCs w:val="20"/>
          <w:lang w:val="en-GB"/>
        </w:rPr>
      </w:pPr>
      <w:r>
        <w:rPr>
          <w:sz w:val="20"/>
          <w:szCs w:val="20"/>
          <w:lang w:val="en-GB"/>
        </w:rPr>
        <w:t>Big data lives by the sake of having data available to analyse. The sooner vessels will generate data, the better. The sooner the design data is available from a single source the easier it will be to support our clients by game changing operational advise!</w:t>
      </w:r>
    </w:p>
    <w:p w14:paraId="314882B7" w14:textId="3257DED2" w:rsidR="009D760E" w:rsidRDefault="009D760E" w:rsidP="009005EA">
      <w:pPr>
        <w:rPr>
          <w:sz w:val="20"/>
          <w:szCs w:val="20"/>
          <w:lang w:val="en-GB"/>
        </w:rPr>
      </w:pPr>
      <w:r>
        <w:rPr>
          <w:noProof/>
          <w:sz w:val="20"/>
          <w:szCs w:val="20"/>
          <w:lang w:val="en-US"/>
        </w:rPr>
        <w:drawing>
          <wp:inline distT="0" distB="0" distL="0" distR="0" wp14:anchorId="700BEB76" wp14:editId="53DA7116">
            <wp:extent cx="5846191" cy="29146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49813" cy="2916456"/>
                    </a:xfrm>
                    <a:prstGeom prst="rect">
                      <a:avLst/>
                    </a:prstGeom>
                    <a:noFill/>
                  </pic:spPr>
                </pic:pic>
              </a:graphicData>
            </a:graphic>
          </wp:inline>
        </w:drawing>
      </w:r>
    </w:p>
    <w:p w14:paraId="0FDC6666" w14:textId="04AF3988" w:rsidR="00AF5C92" w:rsidRPr="00AF5C92" w:rsidRDefault="00624C8E" w:rsidP="00624C8E">
      <w:pPr>
        <w:pStyle w:val="Heading3"/>
        <w:rPr>
          <w:lang w:val="en-GB"/>
        </w:rPr>
      </w:pPr>
      <w:bookmarkStart w:id="95" w:name="_Toc481961643"/>
      <w:bookmarkStart w:id="96" w:name="_Toc481962362"/>
      <w:bookmarkStart w:id="97" w:name="_Toc483076476"/>
      <w:bookmarkStart w:id="98" w:name="_Toc483076859"/>
      <w:bookmarkStart w:id="99" w:name="_Toc483077041"/>
      <w:bookmarkStart w:id="100" w:name="_Toc483077223"/>
      <w:bookmarkStart w:id="101" w:name="_Toc483079049"/>
      <w:bookmarkStart w:id="102" w:name="_Toc481961644"/>
      <w:bookmarkStart w:id="103" w:name="_Toc481962363"/>
      <w:bookmarkStart w:id="104" w:name="_Toc483076477"/>
      <w:bookmarkStart w:id="105" w:name="_Toc483076860"/>
      <w:bookmarkStart w:id="106" w:name="_Toc483077042"/>
      <w:bookmarkStart w:id="107" w:name="_Toc483077224"/>
      <w:bookmarkStart w:id="108" w:name="_Toc483079050"/>
      <w:bookmarkStart w:id="109" w:name="_Toc484180788"/>
      <w:bookmarkEnd w:id="95"/>
      <w:bookmarkEnd w:id="96"/>
      <w:bookmarkEnd w:id="97"/>
      <w:bookmarkEnd w:id="98"/>
      <w:bookmarkEnd w:id="99"/>
      <w:bookmarkEnd w:id="100"/>
      <w:bookmarkEnd w:id="101"/>
      <w:bookmarkEnd w:id="102"/>
      <w:bookmarkEnd w:id="103"/>
      <w:bookmarkEnd w:id="104"/>
      <w:bookmarkEnd w:id="105"/>
      <w:bookmarkEnd w:id="106"/>
      <w:bookmarkEnd w:id="107"/>
      <w:bookmarkEnd w:id="108"/>
      <w:r>
        <w:rPr>
          <w:lang w:val="en-GB"/>
        </w:rPr>
        <w:t>OEM partnering</w:t>
      </w:r>
      <w:bookmarkEnd w:id="109"/>
    </w:p>
    <w:p w14:paraId="15510823" w14:textId="536E93F9" w:rsidR="00AF5C92" w:rsidRDefault="0063060E" w:rsidP="00ED080A">
      <w:pPr>
        <w:rPr>
          <w:rFonts w:cs="Arial"/>
          <w:sz w:val="20"/>
          <w:szCs w:val="20"/>
          <w:lang w:val="en-GB"/>
        </w:rPr>
      </w:pPr>
      <w:r w:rsidRPr="0063060E">
        <w:rPr>
          <w:rFonts w:cs="Arial"/>
          <w:sz w:val="20"/>
          <w:szCs w:val="20"/>
          <w:lang w:val="en-GB"/>
        </w:rPr>
        <w:t>OEM Partnering (supply chain collaborations)</w:t>
      </w:r>
      <w:r>
        <w:rPr>
          <w:rFonts w:cs="Arial"/>
          <w:sz w:val="20"/>
          <w:szCs w:val="20"/>
          <w:lang w:val="en-GB"/>
        </w:rPr>
        <w:br/>
      </w:r>
      <w:r w:rsidR="00B66012">
        <w:rPr>
          <w:rFonts w:cs="Arial"/>
          <w:sz w:val="20"/>
          <w:szCs w:val="20"/>
          <w:lang w:val="en-GB"/>
        </w:rPr>
        <w:t xml:space="preserve">Configuration management high over, Suppliers and Sub suppliers in detailed level. All systems and components are in continuous development. These developments do influence the configuration, performance and maintenance. Like Damen also our partners in the supply chain phase the challenges and opportunities of automation and digitalisation. </w:t>
      </w:r>
      <w:r w:rsidR="00E17843">
        <w:rPr>
          <w:rFonts w:cs="Arial"/>
          <w:sz w:val="20"/>
          <w:szCs w:val="20"/>
          <w:lang w:val="en-GB"/>
        </w:rPr>
        <w:t xml:space="preserve">There victories in innovating there systems and </w:t>
      </w:r>
      <w:r w:rsidR="00455CC7">
        <w:rPr>
          <w:rFonts w:cs="Arial"/>
          <w:sz w:val="20"/>
          <w:szCs w:val="20"/>
          <w:lang w:val="en-GB"/>
        </w:rPr>
        <w:t>component</w:t>
      </w:r>
      <w:r w:rsidR="00E17843">
        <w:rPr>
          <w:rFonts w:cs="Arial"/>
          <w:sz w:val="20"/>
          <w:szCs w:val="20"/>
          <w:lang w:val="en-GB"/>
        </w:rPr>
        <w:t xml:space="preserve"> are also Damen victories, as long as we are able to adopt them. In many cases we can challenge our suppliers</w:t>
      </w:r>
      <w:r w:rsidR="00455CC7">
        <w:rPr>
          <w:rFonts w:cs="Arial"/>
          <w:sz w:val="20"/>
          <w:szCs w:val="20"/>
          <w:lang w:val="en-GB"/>
        </w:rPr>
        <w:t xml:space="preserve"> based on the opportunities we </w:t>
      </w:r>
      <w:r w:rsidR="00C744B3">
        <w:rPr>
          <w:rFonts w:cs="Arial"/>
          <w:sz w:val="20"/>
          <w:szCs w:val="20"/>
          <w:lang w:val="en-GB"/>
        </w:rPr>
        <w:t>see</w:t>
      </w:r>
      <w:r w:rsidR="00E17843">
        <w:rPr>
          <w:rFonts w:cs="Arial"/>
          <w:sz w:val="20"/>
          <w:szCs w:val="20"/>
          <w:lang w:val="en-GB"/>
        </w:rPr>
        <w:t xml:space="preserve"> for them in Maritime Industry. Out partners like to invest their development budget in technology they can sale. We are their client, and should be able to utilize their innovations by managing the stakeholders. A yearly development agenda and outlook by Damen is one of the tools for making this happen.</w:t>
      </w:r>
    </w:p>
    <w:p w14:paraId="470B02C3" w14:textId="170794BC" w:rsidR="00E17843" w:rsidRDefault="006B2FC2" w:rsidP="00ED080A">
      <w:pPr>
        <w:rPr>
          <w:rFonts w:cs="Arial"/>
          <w:sz w:val="20"/>
          <w:szCs w:val="20"/>
          <w:lang w:val="en-GB"/>
        </w:rPr>
      </w:pPr>
      <w:r>
        <w:rPr>
          <w:sz w:val="20"/>
          <w:szCs w:val="20"/>
          <w:lang w:val="en-GB"/>
        </w:rPr>
        <w:t xml:space="preserve">For this reason it is a good idea to have our Purchase Director being seated in the </w:t>
      </w:r>
      <w:r w:rsidR="00C744B3">
        <w:rPr>
          <w:sz w:val="20"/>
          <w:szCs w:val="20"/>
          <w:lang w:val="en-GB"/>
        </w:rPr>
        <w:t>Sponsor group</w:t>
      </w:r>
      <w:r>
        <w:rPr>
          <w:sz w:val="20"/>
          <w:szCs w:val="20"/>
          <w:lang w:val="en-GB"/>
        </w:rPr>
        <w:t>.</w:t>
      </w:r>
    </w:p>
    <w:p w14:paraId="40F228F4" w14:textId="10097F5E" w:rsidR="00E17843" w:rsidRDefault="00455CC7" w:rsidP="00ED080A">
      <w:pPr>
        <w:rPr>
          <w:rFonts w:cs="Arial"/>
          <w:sz w:val="20"/>
          <w:szCs w:val="20"/>
          <w:lang w:val="en-GB"/>
        </w:rPr>
      </w:pPr>
      <w:r>
        <w:rPr>
          <w:rFonts w:cs="Arial"/>
          <w:sz w:val="20"/>
          <w:szCs w:val="20"/>
          <w:lang w:val="en-GB"/>
        </w:rPr>
        <w:t>Basically</w:t>
      </w:r>
      <w:r w:rsidR="00E17843">
        <w:rPr>
          <w:rFonts w:cs="Arial"/>
          <w:sz w:val="20"/>
          <w:szCs w:val="20"/>
          <w:lang w:val="en-GB"/>
        </w:rPr>
        <w:t xml:space="preserve"> their two reason for OEM partnering.</w:t>
      </w:r>
    </w:p>
    <w:p w14:paraId="3D6CD68E" w14:textId="24906426" w:rsidR="00E17843" w:rsidRDefault="00E17843" w:rsidP="00E77BC6">
      <w:pPr>
        <w:pStyle w:val="ListParagraph"/>
        <w:numPr>
          <w:ilvl w:val="0"/>
          <w:numId w:val="16"/>
        </w:numPr>
        <w:rPr>
          <w:rFonts w:cs="Arial"/>
          <w:sz w:val="20"/>
          <w:szCs w:val="20"/>
          <w:lang w:val="en-GB"/>
        </w:rPr>
      </w:pPr>
      <w:r>
        <w:rPr>
          <w:rFonts w:cs="Arial"/>
          <w:sz w:val="20"/>
          <w:szCs w:val="20"/>
          <w:lang w:val="en-GB"/>
        </w:rPr>
        <w:t>Configuration management</w:t>
      </w:r>
      <w:r w:rsidR="006B2FC2">
        <w:rPr>
          <w:rFonts w:cs="Arial"/>
          <w:sz w:val="20"/>
          <w:szCs w:val="20"/>
          <w:lang w:val="en-GB"/>
        </w:rPr>
        <w:br/>
        <w:t>The configuration of our vessels and especially of the on board digital infrastructure, from sensors to data processing and on board analysing.</w:t>
      </w:r>
    </w:p>
    <w:p w14:paraId="2722B4E1" w14:textId="25D42229" w:rsidR="00DD5596" w:rsidRDefault="00DD5596" w:rsidP="00E77BC6">
      <w:pPr>
        <w:pStyle w:val="ListParagraph"/>
        <w:numPr>
          <w:ilvl w:val="0"/>
          <w:numId w:val="16"/>
        </w:numPr>
        <w:rPr>
          <w:rFonts w:cs="Arial"/>
          <w:sz w:val="20"/>
          <w:szCs w:val="20"/>
          <w:lang w:val="en-GB"/>
        </w:rPr>
      </w:pPr>
      <w:r>
        <w:rPr>
          <w:rFonts w:cs="Arial"/>
          <w:sz w:val="20"/>
          <w:szCs w:val="20"/>
          <w:lang w:val="en-GB"/>
        </w:rPr>
        <w:t>Asset knowledge and monitoring developments</w:t>
      </w:r>
    </w:p>
    <w:p w14:paraId="681DE3A9" w14:textId="12F506B7" w:rsidR="00E17843" w:rsidRDefault="00DD5596" w:rsidP="00E77BC6">
      <w:pPr>
        <w:pStyle w:val="ListParagraph"/>
        <w:numPr>
          <w:ilvl w:val="0"/>
          <w:numId w:val="16"/>
        </w:numPr>
        <w:rPr>
          <w:rFonts w:cs="Arial"/>
          <w:sz w:val="20"/>
          <w:szCs w:val="20"/>
          <w:lang w:val="en-GB"/>
        </w:rPr>
      </w:pPr>
      <w:r>
        <w:rPr>
          <w:rFonts w:cs="Arial"/>
          <w:sz w:val="20"/>
          <w:szCs w:val="20"/>
          <w:lang w:val="en-GB"/>
        </w:rPr>
        <w:t>Damen Digital Services - Parts supply</w:t>
      </w:r>
    </w:p>
    <w:p w14:paraId="39743F55" w14:textId="61661AA3" w:rsidR="00187EE8" w:rsidRDefault="00AF0C8F" w:rsidP="00E77BC6">
      <w:pPr>
        <w:jc w:val="center"/>
        <w:rPr>
          <w:rFonts w:cs="Arial"/>
          <w:sz w:val="20"/>
          <w:szCs w:val="20"/>
          <w:lang w:val="en-GB"/>
        </w:rPr>
      </w:pPr>
      <w:r>
        <w:rPr>
          <w:noProof/>
          <w:lang w:val="en-US"/>
        </w:rPr>
        <w:lastRenderedPageBreak/>
        <w:drawing>
          <wp:inline distT="0" distB="0" distL="0" distR="0" wp14:anchorId="6404D878" wp14:editId="0D6CBEDF">
            <wp:extent cx="4229100" cy="28080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53326" cy="2824099"/>
                    </a:xfrm>
                    <a:prstGeom prst="rect">
                      <a:avLst/>
                    </a:prstGeom>
                    <a:noFill/>
                  </pic:spPr>
                </pic:pic>
              </a:graphicData>
            </a:graphic>
          </wp:inline>
        </w:drawing>
      </w:r>
    </w:p>
    <w:p w14:paraId="542FA5AD" w14:textId="77777777" w:rsidR="0063060E" w:rsidRPr="00E77BC6" w:rsidRDefault="0063060E" w:rsidP="00E77BC6">
      <w:pPr>
        <w:jc w:val="center"/>
        <w:rPr>
          <w:rFonts w:cs="Arial"/>
          <w:sz w:val="20"/>
          <w:szCs w:val="20"/>
          <w:lang w:val="en-GB"/>
        </w:rPr>
      </w:pPr>
    </w:p>
    <w:p w14:paraId="6744481B" w14:textId="5CDE8F2A" w:rsidR="00DA4790" w:rsidRPr="0062790C" w:rsidRDefault="00DA4790" w:rsidP="00E77BC6">
      <w:pPr>
        <w:pStyle w:val="Heading3"/>
        <w:rPr>
          <w:lang w:val="en-GB"/>
        </w:rPr>
      </w:pPr>
      <w:bookmarkStart w:id="110" w:name="_Toc484180789"/>
      <w:r w:rsidRPr="0062790C">
        <w:rPr>
          <w:lang w:val="en-GB"/>
        </w:rPr>
        <w:t>Damen Digital Services</w:t>
      </w:r>
      <w:bookmarkEnd w:id="110"/>
    </w:p>
    <w:p w14:paraId="23DFD441" w14:textId="76F6E5E4" w:rsidR="00DA4790" w:rsidRDefault="00F64B71">
      <w:pPr>
        <w:rPr>
          <w:sz w:val="20"/>
          <w:szCs w:val="20"/>
          <w:lang w:val="en-GB"/>
        </w:rPr>
      </w:pPr>
      <w:r w:rsidRPr="00E77BC6">
        <w:rPr>
          <w:sz w:val="20"/>
          <w:szCs w:val="20"/>
          <w:lang w:val="en-GB"/>
        </w:rPr>
        <w:t xml:space="preserve">Damen Digital will enable </w:t>
      </w:r>
      <w:r>
        <w:rPr>
          <w:sz w:val="20"/>
          <w:szCs w:val="20"/>
          <w:lang w:val="en-GB"/>
        </w:rPr>
        <w:t xml:space="preserve">two kind of services; after sales maintenance related services and operational </w:t>
      </w:r>
      <w:r w:rsidR="00FC4EFD">
        <w:rPr>
          <w:sz w:val="20"/>
          <w:szCs w:val="20"/>
          <w:lang w:val="en-GB"/>
        </w:rPr>
        <w:t>consultancy</w:t>
      </w:r>
      <w:r>
        <w:rPr>
          <w:sz w:val="20"/>
          <w:szCs w:val="20"/>
          <w:lang w:val="en-GB"/>
        </w:rPr>
        <w:t xml:space="preserve"> which is aimed to improve profitability of the operator.</w:t>
      </w:r>
    </w:p>
    <w:p w14:paraId="692B1DC6" w14:textId="5400A6ED" w:rsidR="00F64B71" w:rsidRPr="00E77BC6" w:rsidRDefault="00FC4EFD">
      <w:pPr>
        <w:rPr>
          <w:sz w:val="20"/>
          <w:szCs w:val="20"/>
          <w:lang w:val="en-GB"/>
        </w:rPr>
      </w:pPr>
      <w:r>
        <w:rPr>
          <w:sz w:val="20"/>
          <w:szCs w:val="20"/>
          <w:lang w:val="en-GB"/>
        </w:rPr>
        <w:t xml:space="preserve">The role of Damen Digital in the </w:t>
      </w:r>
      <w:r w:rsidR="005D6EDC">
        <w:rPr>
          <w:sz w:val="20"/>
          <w:szCs w:val="20"/>
          <w:lang w:val="en-GB"/>
        </w:rPr>
        <w:t>after sales &amp;</w:t>
      </w:r>
      <w:r>
        <w:rPr>
          <w:sz w:val="20"/>
          <w:szCs w:val="20"/>
          <w:lang w:val="en-GB"/>
        </w:rPr>
        <w:t xml:space="preserve"> maintenance related services is explained in following pi</w:t>
      </w:r>
      <w:r w:rsidR="005D6EDC">
        <w:rPr>
          <w:sz w:val="20"/>
          <w:szCs w:val="20"/>
          <w:lang w:val="en-GB"/>
        </w:rPr>
        <w:t>c</w:t>
      </w:r>
      <w:r>
        <w:rPr>
          <w:sz w:val="20"/>
          <w:szCs w:val="20"/>
          <w:lang w:val="en-GB"/>
        </w:rPr>
        <w:t>ture.</w:t>
      </w:r>
    </w:p>
    <w:p w14:paraId="68FA5721" w14:textId="775A1B71" w:rsidR="00F64B71" w:rsidRDefault="005D6EDC" w:rsidP="00E77BC6">
      <w:pPr>
        <w:jc w:val="center"/>
        <w:rPr>
          <w:lang w:val="en-GB"/>
        </w:rPr>
      </w:pPr>
      <w:r>
        <w:rPr>
          <w:noProof/>
          <w:lang w:val="en-US"/>
        </w:rPr>
        <w:drawing>
          <wp:inline distT="0" distB="0" distL="0" distR="0" wp14:anchorId="54EB4AE2" wp14:editId="674BF13F">
            <wp:extent cx="4019550" cy="16454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57545" cy="1661039"/>
                    </a:xfrm>
                    <a:prstGeom prst="rect">
                      <a:avLst/>
                    </a:prstGeom>
                    <a:noFill/>
                  </pic:spPr>
                </pic:pic>
              </a:graphicData>
            </a:graphic>
          </wp:inline>
        </w:drawing>
      </w:r>
    </w:p>
    <w:p w14:paraId="61271805" w14:textId="63DB5424" w:rsidR="00DA4790" w:rsidRPr="0062790C" w:rsidRDefault="00FC4EFD">
      <w:pPr>
        <w:rPr>
          <w:lang w:val="en-GB"/>
        </w:rPr>
      </w:pPr>
      <w:r w:rsidRPr="00E77BC6">
        <w:rPr>
          <w:sz w:val="20"/>
          <w:szCs w:val="20"/>
          <w:lang w:val="en-GB"/>
        </w:rPr>
        <w:t xml:space="preserve">The role of Damen Digital in </w:t>
      </w:r>
      <w:r>
        <w:rPr>
          <w:sz w:val="20"/>
          <w:szCs w:val="20"/>
          <w:lang w:val="en-GB"/>
        </w:rPr>
        <w:t>operational consultancy is explained in following picture.</w:t>
      </w:r>
    </w:p>
    <w:p w14:paraId="513ED32C" w14:textId="72F720F7" w:rsidR="00624C8E" w:rsidRDefault="00187EE8" w:rsidP="00E77BC6">
      <w:pPr>
        <w:jc w:val="center"/>
        <w:rPr>
          <w:rFonts w:cs="Arial"/>
          <w:lang w:val="en-GB"/>
        </w:rPr>
      </w:pPr>
      <w:r>
        <w:rPr>
          <w:rFonts w:cs="Arial"/>
          <w:noProof/>
          <w:lang w:val="en-US"/>
        </w:rPr>
        <w:drawing>
          <wp:inline distT="0" distB="0" distL="0" distR="0" wp14:anchorId="1B26DA7C" wp14:editId="190A4135">
            <wp:extent cx="3838575" cy="1917883"/>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53663" cy="1925422"/>
                    </a:xfrm>
                    <a:prstGeom prst="rect">
                      <a:avLst/>
                    </a:prstGeom>
                    <a:noFill/>
                  </pic:spPr>
                </pic:pic>
              </a:graphicData>
            </a:graphic>
          </wp:inline>
        </w:drawing>
      </w:r>
    </w:p>
    <w:p w14:paraId="1AE23425" w14:textId="4A5901E3" w:rsidR="00AF0C8F" w:rsidRDefault="00AF0C8F" w:rsidP="00E77BC6">
      <w:pPr>
        <w:pStyle w:val="Heading3"/>
        <w:rPr>
          <w:lang w:val="en-GB"/>
        </w:rPr>
      </w:pPr>
      <w:bookmarkStart w:id="111" w:name="_Toc484180790"/>
      <w:r>
        <w:rPr>
          <w:lang w:val="en-GB"/>
        </w:rPr>
        <w:t>Unmanned &amp; autonomous sailing</w:t>
      </w:r>
      <w:bookmarkEnd w:id="111"/>
    </w:p>
    <w:p w14:paraId="7757A93C" w14:textId="1F880DF6" w:rsidR="0063060E" w:rsidRPr="00E77BC6" w:rsidRDefault="0063060E" w:rsidP="00E77BC6">
      <w:pPr>
        <w:rPr>
          <w:sz w:val="20"/>
          <w:szCs w:val="20"/>
          <w:lang w:val="en-GB"/>
        </w:rPr>
      </w:pPr>
      <w:r w:rsidRPr="00E77BC6">
        <w:rPr>
          <w:sz w:val="20"/>
          <w:szCs w:val="20"/>
          <w:lang w:val="en-GB"/>
        </w:rPr>
        <w:t>Damen Digital enabling Autonomous sailing development</w:t>
      </w:r>
    </w:p>
    <w:p w14:paraId="05348182" w14:textId="77777777" w:rsidR="00AF0C8F" w:rsidRDefault="00AF0C8F">
      <w:pPr>
        <w:rPr>
          <w:sz w:val="20"/>
          <w:szCs w:val="20"/>
          <w:lang w:val="en-GB"/>
        </w:rPr>
      </w:pPr>
    </w:p>
    <w:p w14:paraId="59DB6DF0" w14:textId="30B1A10E" w:rsidR="00A32E37" w:rsidRDefault="00A32E37" w:rsidP="00E77BC6">
      <w:pPr>
        <w:jc w:val="center"/>
        <w:rPr>
          <w:sz w:val="20"/>
          <w:szCs w:val="20"/>
          <w:lang w:val="en-GB"/>
        </w:rPr>
      </w:pPr>
      <w:r>
        <w:rPr>
          <w:noProof/>
          <w:sz w:val="20"/>
          <w:szCs w:val="20"/>
          <w:lang w:val="en-US"/>
        </w:rPr>
        <w:drawing>
          <wp:inline distT="0" distB="0" distL="0" distR="0" wp14:anchorId="4D211B4B" wp14:editId="4CD7673C">
            <wp:extent cx="4501515" cy="215276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05704" cy="2154769"/>
                    </a:xfrm>
                    <a:prstGeom prst="rect">
                      <a:avLst/>
                    </a:prstGeom>
                    <a:noFill/>
                  </pic:spPr>
                </pic:pic>
              </a:graphicData>
            </a:graphic>
          </wp:inline>
        </w:drawing>
      </w:r>
    </w:p>
    <w:p w14:paraId="7E9A6F7D" w14:textId="4B5FDAB9" w:rsidR="0063060E" w:rsidRDefault="0063060E">
      <w:pPr>
        <w:rPr>
          <w:sz w:val="20"/>
          <w:szCs w:val="20"/>
          <w:lang w:val="en-GB"/>
        </w:rPr>
      </w:pPr>
      <w:r>
        <w:rPr>
          <w:sz w:val="20"/>
          <w:szCs w:val="20"/>
          <w:lang w:val="en-GB"/>
        </w:rPr>
        <w:t>The scope</w:t>
      </w:r>
    </w:p>
    <w:p w14:paraId="405E0B8E" w14:textId="614A643A" w:rsidR="00AF0C8F" w:rsidRPr="00AF0C8F" w:rsidRDefault="00AF0C8F" w:rsidP="00E77BC6">
      <w:pPr>
        <w:jc w:val="center"/>
        <w:rPr>
          <w:lang w:val="en-GB"/>
        </w:rPr>
      </w:pPr>
      <w:r>
        <w:rPr>
          <w:noProof/>
          <w:lang w:val="en-US"/>
        </w:rPr>
        <w:drawing>
          <wp:inline distT="0" distB="0" distL="0" distR="0" wp14:anchorId="601A997D" wp14:editId="23306964">
            <wp:extent cx="3943350" cy="34737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49730" cy="3479411"/>
                    </a:xfrm>
                    <a:prstGeom prst="rect">
                      <a:avLst/>
                    </a:prstGeom>
                    <a:noFill/>
                  </pic:spPr>
                </pic:pic>
              </a:graphicData>
            </a:graphic>
          </wp:inline>
        </w:drawing>
      </w:r>
    </w:p>
    <w:p w14:paraId="298498D3" w14:textId="77777777" w:rsidR="00790DAC" w:rsidRPr="00790DAC" w:rsidRDefault="00295299">
      <w:pPr>
        <w:pStyle w:val="Heading1"/>
        <w:numPr>
          <w:ilvl w:val="0"/>
          <w:numId w:val="0"/>
        </w:numPr>
        <w:ind w:left="432" w:hanging="432"/>
        <w:rPr>
          <w:rFonts w:cs="Arial"/>
          <w:lang w:val="en-GB"/>
        </w:rPr>
        <w:pPrChange w:id="112" w:author="Sander Alles" w:date="2017-08-25T08:06:00Z">
          <w:pPr>
            <w:pStyle w:val="Heading1"/>
            <w:numPr>
              <w:numId w:val="0"/>
            </w:numPr>
            <w:ind w:left="0" w:firstLine="0"/>
          </w:pPr>
        </w:pPrChange>
      </w:pPr>
      <w:bookmarkStart w:id="113" w:name="_Toc484180791"/>
      <w:commentRangeStart w:id="114"/>
      <w:r w:rsidRPr="00B835A4">
        <w:lastRenderedPageBreak/>
        <w:t>Communication</w:t>
      </w:r>
      <w:commentRangeEnd w:id="114"/>
      <w:r w:rsidR="001D31AD">
        <w:rPr>
          <w:rStyle w:val="CommentReference"/>
          <w:rFonts w:eastAsiaTheme="minorHAnsi" w:cstheme="minorBidi"/>
          <w:b w:val="0"/>
          <w:bCs w:val="0"/>
          <w:color w:val="auto"/>
        </w:rPr>
        <w:commentReference w:id="114"/>
      </w:r>
      <w:bookmarkEnd w:id="113"/>
    </w:p>
    <w:p w14:paraId="74D2F856" w14:textId="3ACC5232" w:rsidR="00790DAC" w:rsidRDefault="001D31AD" w:rsidP="00E77BC6">
      <w:pPr>
        <w:pStyle w:val="Heading2"/>
        <w:rPr>
          <w:lang w:val="en-GB"/>
        </w:rPr>
      </w:pPr>
      <w:bookmarkStart w:id="115" w:name="_Toc484180792"/>
      <w:r w:rsidRPr="00E77BC6">
        <w:t>External</w:t>
      </w:r>
      <w:r>
        <w:rPr>
          <w:lang w:val="en-GB"/>
        </w:rPr>
        <w:t xml:space="preserve"> communication</w:t>
      </w:r>
      <w:bookmarkEnd w:id="115"/>
    </w:p>
    <w:p w14:paraId="2528A561" w14:textId="77777777" w:rsidR="00790DAC" w:rsidRDefault="00790DAC" w:rsidP="00790DAC">
      <w:pPr>
        <w:rPr>
          <w:lang w:val="en-GB"/>
        </w:rPr>
      </w:pPr>
    </w:p>
    <w:p w14:paraId="22C622C7" w14:textId="77777777" w:rsidR="005603DB" w:rsidRDefault="005603DB" w:rsidP="00EA396C">
      <w:pPr>
        <w:ind w:left="1416"/>
        <w:rPr>
          <w:lang w:val="en-GB"/>
        </w:rPr>
      </w:pPr>
    </w:p>
    <w:p w14:paraId="4B7A2C7E" w14:textId="5B4E402C" w:rsidR="001D31AD" w:rsidRDefault="001D31AD" w:rsidP="00790DAC">
      <w:pPr>
        <w:rPr>
          <w:lang w:val="en-GB"/>
        </w:rPr>
      </w:pPr>
    </w:p>
    <w:p w14:paraId="1AAF8A02" w14:textId="77777777" w:rsidR="001D31AD" w:rsidRDefault="001D31AD" w:rsidP="00790DAC">
      <w:pPr>
        <w:rPr>
          <w:lang w:val="en-GB"/>
        </w:rPr>
      </w:pPr>
    </w:p>
    <w:p w14:paraId="36B1AAC0" w14:textId="68E03D99" w:rsidR="001D31AD" w:rsidRDefault="001D31AD" w:rsidP="00E77BC6">
      <w:pPr>
        <w:pStyle w:val="Heading2"/>
        <w:rPr>
          <w:lang w:val="en-GB"/>
        </w:rPr>
      </w:pPr>
      <w:bookmarkStart w:id="116" w:name="_Toc484180793"/>
      <w:r>
        <w:rPr>
          <w:lang w:val="en-GB"/>
        </w:rPr>
        <w:t>Internal communication</w:t>
      </w:r>
      <w:bookmarkEnd w:id="116"/>
    </w:p>
    <w:p w14:paraId="235D4432" w14:textId="7214337D" w:rsidR="00790DAC" w:rsidRDefault="005603DB" w:rsidP="00790DAC">
      <w:pPr>
        <w:rPr>
          <w:lang w:val="en-GB"/>
        </w:rPr>
      </w:pPr>
      <w:r>
        <w:rPr>
          <w:lang w:val="en-GB"/>
        </w:rPr>
        <w:t>Intranet</w:t>
      </w:r>
    </w:p>
    <w:p w14:paraId="132FBCAE" w14:textId="7A438E44" w:rsidR="00C26251" w:rsidRDefault="00C26251" w:rsidP="00790DAC">
      <w:pPr>
        <w:rPr>
          <w:lang w:val="en-GB"/>
        </w:rPr>
      </w:pPr>
      <w:r>
        <w:rPr>
          <w:lang w:val="en-GB"/>
        </w:rPr>
        <w:t>Damen nieuws</w:t>
      </w:r>
    </w:p>
    <w:p w14:paraId="7B86811D" w14:textId="43B14827" w:rsidR="005603DB" w:rsidRDefault="005603DB" w:rsidP="00790DAC">
      <w:pPr>
        <w:rPr>
          <w:lang w:val="en-GB"/>
        </w:rPr>
      </w:pPr>
      <w:r>
        <w:rPr>
          <w:lang w:val="en-GB"/>
        </w:rPr>
        <w:t>Website – voorstellen – doelstellingen</w:t>
      </w:r>
    </w:p>
    <w:p w14:paraId="159EF031" w14:textId="7D04BE8E" w:rsidR="005603DB" w:rsidRPr="00790DAC" w:rsidRDefault="005603DB" w:rsidP="00790DAC">
      <w:pPr>
        <w:rPr>
          <w:lang w:val="en-GB"/>
        </w:rPr>
      </w:pPr>
      <w:r>
        <w:rPr>
          <w:lang w:val="en-GB"/>
        </w:rPr>
        <w:t>Maandelijkse lunch meeting</w:t>
      </w:r>
    </w:p>
    <w:p w14:paraId="63D42D71" w14:textId="5EE791D8" w:rsidR="00C53C30" w:rsidRDefault="00C53C30" w:rsidP="00790DAC">
      <w:pPr>
        <w:pStyle w:val="Heading1"/>
        <w:rPr>
          <w:lang w:val="en-GB"/>
        </w:rPr>
      </w:pPr>
      <w:bookmarkStart w:id="117" w:name="_Toc484180794"/>
      <w:r w:rsidRPr="00FD26D7">
        <w:rPr>
          <w:lang w:val="en-GB"/>
        </w:rPr>
        <w:lastRenderedPageBreak/>
        <w:t>Financials</w:t>
      </w:r>
      <w:bookmarkEnd w:id="117"/>
    </w:p>
    <w:p w14:paraId="3FBF5D90" w14:textId="77777777" w:rsidR="003D214C" w:rsidRDefault="003D214C" w:rsidP="00E77BC6">
      <w:pPr>
        <w:tabs>
          <w:tab w:val="left" w:pos="975"/>
        </w:tabs>
        <w:rPr>
          <w:lang w:val="en-GB"/>
        </w:rPr>
      </w:pPr>
    </w:p>
    <w:p w14:paraId="133A8655" w14:textId="1023067B" w:rsidR="00132429" w:rsidRDefault="003D214C" w:rsidP="00E77BC6">
      <w:pPr>
        <w:pStyle w:val="Heading2"/>
        <w:rPr>
          <w:lang w:val="en-GB"/>
        </w:rPr>
      </w:pPr>
      <w:bookmarkStart w:id="118" w:name="_Toc484180795"/>
      <w:r>
        <w:rPr>
          <w:lang w:val="en-GB"/>
        </w:rPr>
        <w:t>Benefits</w:t>
      </w:r>
      <w:bookmarkEnd w:id="118"/>
    </w:p>
    <w:p w14:paraId="62CE73B5" w14:textId="77777777" w:rsidR="003D214C" w:rsidRDefault="003D214C" w:rsidP="00E77BC6">
      <w:pPr>
        <w:pStyle w:val="NoSpacing"/>
        <w:rPr>
          <w:lang w:val="en-GB"/>
        </w:rPr>
      </w:pPr>
    </w:p>
    <w:p w14:paraId="19CE4FD2" w14:textId="2539CFF5" w:rsidR="00D10AC1" w:rsidRPr="00E77BC6" w:rsidRDefault="00D10AC1" w:rsidP="00E77BC6">
      <w:pPr>
        <w:pStyle w:val="NoSpacing"/>
        <w:rPr>
          <w:sz w:val="20"/>
          <w:szCs w:val="20"/>
          <w:lang w:val="en-GB"/>
        </w:rPr>
      </w:pPr>
      <w:r w:rsidRPr="00E77BC6">
        <w:rPr>
          <w:sz w:val="20"/>
          <w:szCs w:val="20"/>
          <w:lang w:val="en-GB"/>
        </w:rPr>
        <w:t>Currently, several IoT development initiatives have been approved, which, so far, would be realized in isolation. All of these initiatives need a digital platform so the Damen Digital initiative will bring efficiency in realizing one Digital Platform which supports these initiatives.</w:t>
      </w:r>
    </w:p>
    <w:p w14:paraId="16F956AF" w14:textId="77777777" w:rsidR="00D10AC1" w:rsidRPr="00E77BC6" w:rsidRDefault="00D10AC1" w:rsidP="00E77BC6">
      <w:pPr>
        <w:pStyle w:val="NoSpacing"/>
        <w:rPr>
          <w:sz w:val="20"/>
          <w:szCs w:val="20"/>
          <w:lang w:val="en-GB"/>
        </w:rPr>
      </w:pPr>
    </w:p>
    <w:p w14:paraId="432B7065" w14:textId="51D79142" w:rsidR="00D10AC1" w:rsidRPr="00E77BC6" w:rsidRDefault="00D10AC1" w:rsidP="00E77BC6">
      <w:pPr>
        <w:pStyle w:val="NoSpacing"/>
        <w:rPr>
          <w:sz w:val="20"/>
          <w:szCs w:val="20"/>
          <w:lang w:val="en-GB"/>
        </w:rPr>
      </w:pPr>
      <w:r w:rsidRPr="00E77BC6">
        <w:rPr>
          <w:sz w:val="20"/>
          <w:szCs w:val="20"/>
          <w:lang w:val="en-GB"/>
        </w:rPr>
        <w:t xml:space="preserve">Besides this, several customers have shown interest in the use of applications </w:t>
      </w:r>
      <w:r w:rsidR="00B4589F" w:rsidRPr="00E77BC6">
        <w:rPr>
          <w:sz w:val="20"/>
          <w:szCs w:val="20"/>
          <w:lang w:val="en-GB"/>
        </w:rPr>
        <w:t>which require a digital platform. Until now, this would have been delivered using third parties resulting in more cash out (Assuming that more customers require the same applications) and loss of valuable information due to not having a Damen Digital Platform (the data would have been stored elsewhere).</w:t>
      </w:r>
    </w:p>
    <w:p w14:paraId="7418660D" w14:textId="77777777" w:rsidR="00D10AC1" w:rsidRDefault="00D10AC1" w:rsidP="00E77BC6">
      <w:pPr>
        <w:pStyle w:val="NoSpacing"/>
        <w:rPr>
          <w:lang w:val="en-GB"/>
        </w:rPr>
      </w:pPr>
    </w:p>
    <w:p w14:paraId="26E63445" w14:textId="0B073DBF" w:rsidR="00A32E37" w:rsidRPr="00E77BC6" w:rsidRDefault="00A32E37" w:rsidP="00E77BC6">
      <w:pPr>
        <w:pStyle w:val="NoSpacing"/>
        <w:rPr>
          <w:sz w:val="20"/>
          <w:szCs w:val="20"/>
          <w:lang w:val="en-GB"/>
        </w:rPr>
      </w:pPr>
      <w:r>
        <w:rPr>
          <w:lang w:val="en-GB"/>
        </w:rPr>
        <w:tab/>
      </w:r>
      <w:r>
        <w:rPr>
          <w:lang w:val="en-GB"/>
        </w:rPr>
        <w:tab/>
      </w:r>
      <w:r>
        <w:rPr>
          <w:lang w:val="en-GB"/>
        </w:rPr>
        <w:tab/>
      </w:r>
      <w:r>
        <w:rPr>
          <w:lang w:val="en-GB"/>
        </w:rPr>
        <w:tab/>
      </w:r>
      <w:r>
        <w:rPr>
          <w:lang w:val="en-GB"/>
        </w:rPr>
        <w:tab/>
      </w:r>
      <w:r>
        <w:rPr>
          <w:lang w:val="en-GB"/>
        </w:rPr>
        <w:tab/>
      </w:r>
      <w:r>
        <w:rPr>
          <w:lang w:val="en-GB"/>
        </w:rPr>
        <w:tab/>
      </w:r>
      <w:r>
        <w:rPr>
          <w:lang w:val="en-GB"/>
        </w:rPr>
        <w:tab/>
      </w:r>
      <w:r w:rsidRPr="00E77BC6">
        <w:rPr>
          <w:b/>
          <w:sz w:val="20"/>
          <w:szCs w:val="20"/>
          <w:lang w:val="en-GB"/>
        </w:rPr>
        <w:t>Original budget      Current budget</w:t>
      </w:r>
    </w:p>
    <w:p w14:paraId="42AD0D5B" w14:textId="7673372F" w:rsidR="00A75590" w:rsidRDefault="00632008" w:rsidP="00E77BC6">
      <w:pPr>
        <w:pStyle w:val="NoSpacing"/>
        <w:rPr>
          <w:lang w:val="en-GB"/>
        </w:rPr>
      </w:pPr>
      <w:r>
        <w:rPr>
          <w:noProof/>
          <w:lang w:val="en-US"/>
        </w:rPr>
        <w:drawing>
          <wp:inline distT="0" distB="0" distL="0" distR="0" wp14:anchorId="5378C399" wp14:editId="70165CD4">
            <wp:extent cx="5657850" cy="34559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14564"/>
                    <a:stretch/>
                  </pic:blipFill>
                  <pic:spPr bwMode="auto">
                    <a:xfrm>
                      <a:off x="0" y="0"/>
                      <a:ext cx="5669200" cy="3462866"/>
                    </a:xfrm>
                    <a:prstGeom prst="rect">
                      <a:avLst/>
                    </a:prstGeom>
                    <a:noFill/>
                    <a:ln>
                      <a:noFill/>
                    </a:ln>
                    <a:extLst>
                      <a:ext uri="{53640926-AAD7-44D8-BBD7-CCE9431645EC}">
                        <a14:shadowObscured xmlns:a14="http://schemas.microsoft.com/office/drawing/2010/main"/>
                      </a:ext>
                    </a:extLst>
                  </pic:spPr>
                </pic:pic>
              </a:graphicData>
            </a:graphic>
          </wp:inline>
        </w:drawing>
      </w:r>
    </w:p>
    <w:p w14:paraId="7635B9AB" w14:textId="77777777" w:rsidR="00632008" w:rsidRDefault="00632008" w:rsidP="00E77BC6">
      <w:pPr>
        <w:pStyle w:val="NoSpacing"/>
        <w:rPr>
          <w:lang w:val="en-GB"/>
        </w:rPr>
      </w:pPr>
    </w:p>
    <w:p w14:paraId="55EC72C2" w14:textId="56EE6377" w:rsidR="00B4589F" w:rsidRPr="00E77BC6" w:rsidRDefault="00B4589F" w:rsidP="00E77BC6">
      <w:pPr>
        <w:pStyle w:val="NoSpacing"/>
        <w:rPr>
          <w:sz w:val="20"/>
          <w:szCs w:val="20"/>
          <w:lang w:val="en-GB"/>
        </w:rPr>
      </w:pPr>
      <w:r w:rsidRPr="00E77BC6">
        <w:rPr>
          <w:sz w:val="20"/>
          <w:szCs w:val="20"/>
          <w:lang w:val="en-GB"/>
        </w:rPr>
        <w:t>Currently, an investigation is running for gathering the (internal) customer requirements and remaining budgets which will provide an overview</w:t>
      </w:r>
      <w:r w:rsidR="001C7B3A" w:rsidRPr="00E77BC6">
        <w:rPr>
          <w:sz w:val="20"/>
          <w:szCs w:val="20"/>
          <w:lang w:val="en-GB"/>
        </w:rPr>
        <w:t>.</w:t>
      </w:r>
      <w:r w:rsidRPr="00E77BC6">
        <w:rPr>
          <w:sz w:val="20"/>
          <w:szCs w:val="20"/>
          <w:lang w:val="en-GB"/>
        </w:rPr>
        <w:t xml:space="preserve"> </w:t>
      </w:r>
    </w:p>
    <w:p w14:paraId="126AA1BA" w14:textId="77777777" w:rsidR="001C7B3A" w:rsidRPr="00E77BC6" w:rsidRDefault="001C7B3A" w:rsidP="00E77BC6">
      <w:pPr>
        <w:pStyle w:val="NoSpacing"/>
        <w:rPr>
          <w:sz w:val="20"/>
          <w:szCs w:val="20"/>
          <w:lang w:val="en-GB"/>
        </w:rPr>
      </w:pPr>
    </w:p>
    <w:p w14:paraId="1DA8973C" w14:textId="2C133BB8" w:rsidR="001C7B3A" w:rsidRPr="00E77BC6" w:rsidRDefault="001C7B3A" w:rsidP="00E77BC6">
      <w:pPr>
        <w:pStyle w:val="NoSpacing"/>
        <w:rPr>
          <w:sz w:val="20"/>
          <w:szCs w:val="20"/>
          <w:lang w:val="en-GB"/>
        </w:rPr>
      </w:pPr>
      <w:r w:rsidRPr="00E77BC6">
        <w:rPr>
          <w:sz w:val="20"/>
          <w:szCs w:val="20"/>
          <w:lang w:val="en-GB"/>
        </w:rPr>
        <w:t xml:space="preserve">Having the platform and a set of </w:t>
      </w:r>
      <w:r w:rsidR="003D214C" w:rsidRPr="00E77BC6">
        <w:rPr>
          <w:sz w:val="20"/>
          <w:szCs w:val="20"/>
          <w:lang w:val="en-GB"/>
        </w:rPr>
        <w:t>applications ready will likely result in the sale of more (of the same) applications.</w:t>
      </w:r>
    </w:p>
    <w:p w14:paraId="78E6BFE2" w14:textId="77777777" w:rsidR="003D214C" w:rsidRPr="00E77BC6" w:rsidRDefault="003D214C" w:rsidP="00E77BC6">
      <w:pPr>
        <w:pStyle w:val="NoSpacing"/>
        <w:rPr>
          <w:sz w:val="20"/>
          <w:szCs w:val="20"/>
          <w:lang w:val="en-GB"/>
        </w:rPr>
      </w:pPr>
    </w:p>
    <w:p w14:paraId="04161C17" w14:textId="570B319A" w:rsidR="003D214C" w:rsidRPr="00E77BC6" w:rsidRDefault="003D214C" w:rsidP="00E77BC6">
      <w:pPr>
        <w:pStyle w:val="NoSpacing"/>
        <w:rPr>
          <w:sz w:val="20"/>
          <w:szCs w:val="20"/>
          <w:lang w:val="en-GB"/>
        </w:rPr>
      </w:pPr>
      <w:r w:rsidRPr="00E77BC6">
        <w:rPr>
          <w:sz w:val="20"/>
          <w:szCs w:val="20"/>
          <w:lang w:val="en-GB"/>
        </w:rPr>
        <w:t>As written before, a target is also to gather the on board alarm monitoring information. This will enable Damen to provide a new service: remote assistance.</w:t>
      </w:r>
      <w:r w:rsidR="00E821BC" w:rsidRPr="00E77BC6">
        <w:rPr>
          <w:sz w:val="20"/>
          <w:szCs w:val="20"/>
          <w:lang w:val="en-GB"/>
        </w:rPr>
        <w:t xml:space="preserve"> Based on the customer requirements this service could be commercial</w:t>
      </w:r>
      <w:r w:rsidR="00207D86">
        <w:rPr>
          <w:sz w:val="20"/>
          <w:szCs w:val="20"/>
          <w:lang w:val="en-GB"/>
        </w:rPr>
        <w:t>i</w:t>
      </w:r>
      <w:r w:rsidR="00E821BC" w:rsidRPr="00E77BC6">
        <w:rPr>
          <w:sz w:val="20"/>
          <w:szCs w:val="20"/>
          <w:lang w:val="en-GB"/>
        </w:rPr>
        <w:t>zed.</w:t>
      </w:r>
    </w:p>
    <w:p w14:paraId="445A3C7F" w14:textId="77777777" w:rsidR="00E821BC" w:rsidRPr="00E77BC6" w:rsidRDefault="00E821BC" w:rsidP="00E77BC6">
      <w:pPr>
        <w:pStyle w:val="NoSpacing"/>
        <w:rPr>
          <w:sz w:val="20"/>
          <w:szCs w:val="20"/>
          <w:lang w:val="en-GB"/>
        </w:rPr>
      </w:pPr>
    </w:p>
    <w:p w14:paraId="3D7D6B10" w14:textId="6725C27A" w:rsidR="00E821BC" w:rsidRPr="00E77BC6" w:rsidRDefault="00E821BC" w:rsidP="00E77BC6">
      <w:pPr>
        <w:pStyle w:val="NoSpacing"/>
        <w:rPr>
          <w:sz w:val="20"/>
          <w:szCs w:val="20"/>
          <w:lang w:val="en-GB"/>
        </w:rPr>
      </w:pPr>
      <w:r w:rsidRPr="00E77BC6">
        <w:rPr>
          <w:sz w:val="20"/>
          <w:szCs w:val="20"/>
          <w:lang w:val="en-GB"/>
        </w:rPr>
        <w:t>Having all of the targeted information available, this will lead to more services that could be provided:</w:t>
      </w:r>
    </w:p>
    <w:p w14:paraId="0F811C42" w14:textId="77777777" w:rsidR="00E821BC" w:rsidRPr="00E77BC6" w:rsidRDefault="00E821BC" w:rsidP="00E77BC6">
      <w:pPr>
        <w:pStyle w:val="NoSpacing"/>
        <w:rPr>
          <w:sz w:val="20"/>
          <w:szCs w:val="20"/>
          <w:lang w:val="en-GB"/>
        </w:rPr>
      </w:pPr>
    </w:p>
    <w:p w14:paraId="2EA2AC7F" w14:textId="5C6D79C3" w:rsidR="00E821BC" w:rsidRDefault="00E821BC" w:rsidP="00E77BC6">
      <w:pPr>
        <w:pStyle w:val="NoSpacing"/>
        <w:rPr>
          <w:sz w:val="20"/>
          <w:szCs w:val="20"/>
          <w:lang w:val="en-GB"/>
        </w:rPr>
      </w:pPr>
      <w:r w:rsidRPr="00E77BC6">
        <w:rPr>
          <w:sz w:val="20"/>
          <w:szCs w:val="20"/>
          <w:lang w:val="en-GB"/>
        </w:rPr>
        <w:t xml:space="preserve">Commercial offers for overhauls, </w:t>
      </w:r>
      <w:r>
        <w:rPr>
          <w:sz w:val="20"/>
          <w:szCs w:val="20"/>
          <w:lang w:val="en-GB"/>
        </w:rPr>
        <w:t>d</w:t>
      </w:r>
      <w:r w:rsidRPr="00E77BC6">
        <w:rPr>
          <w:sz w:val="20"/>
          <w:szCs w:val="20"/>
          <w:lang w:val="en-GB"/>
        </w:rPr>
        <w:t xml:space="preserve">ocking parts delivery, Training, </w:t>
      </w:r>
      <w:r>
        <w:rPr>
          <w:sz w:val="20"/>
          <w:szCs w:val="20"/>
          <w:lang w:val="en-GB"/>
        </w:rPr>
        <w:t>i</w:t>
      </w:r>
      <w:r w:rsidRPr="00E77BC6">
        <w:rPr>
          <w:sz w:val="20"/>
          <w:szCs w:val="20"/>
          <w:lang w:val="en-GB"/>
        </w:rPr>
        <w:t>n fact, all of the existing services offering will be boosted.</w:t>
      </w:r>
    </w:p>
    <w:p w14:paraId="243B1F92" w14:textId="77777777" w:rsidR="00E821BC" w:rsidRDefault="00E821BC" w:rsidP="00E77BC6">
      <w:pPr>
        <w:pStyle w:val="NoSpacing"/>
        <w:rPr>
          <w:sz w:val="20"/>
          <w:szCs w:val="20"/>
          <w:lang w:val="en-GB"/>
        </w:rPr>
      </w:pPr>
    </w:p>
    <w:p w14:paraId="20FD4D05" w14:textId="27C4C1C7" w:rsidR="005F0639" w:rsidRDefault="005F0639" w:rsidP="00E77BC6">
      <w:pPr>
        <w:pStyle w:val="NoSpacing"/>
        <w:rPr>
          <w:sz w:val="20"/>
          <w:szCs w:val="20"/>
          <w:lang w:val="en-GB"/>
        </w:rPr>
      </w:pPr>
    </w:p>
    <w:p w14:paraId="75E9DCB3" w14:textId="77777777" w:rsidR="005F0639" w:rsidRDefault="005F0639" w:rsidP="00E77BC6">
      <w:pPr>
        <w:pStyle w:val="NoSpacing"/>
        <w:rPr>
          <w:sz w:val="20"/>
          <w:szCs w:val="20"/>
          <w:lang w:val="en-GB"/>
        </w:rPr>
      </w:pPr>
    </w:p>
    <w:p w14:paraId="326E159E" w14:textId="77777777" w:rsidR="005F0639" w:rsidRDefault="005F0639" w:rsidP="00E77BC6">
      <w:pPr>
        <w:pStyle w:val="NoSpacing"/>
        <w:rPr>
          <w:sz w:val="20"/>
          <w:szCs w:val="20"/>
          <w:lang w:val="en-GB"/>
        </w:rPr>
      </w:pPr>
    </w:p>
    <w:p w14:paraId="0D11CA73" w14:textId="77777777" w:rsidR="005F0639" w:rsidRDefault="005F0639" w:rsidP="00E77BC6">
      <w:pPr>
        <w:pStyle w:val="NoSpacing"/>
        <w:rPr>
          <w:sz w:val="20"/>
          <w:szCs w:val="20"/>
          <w:lang w:val="en-GB"/>
        </w:rPr>
      </w:pPr>
    </w:p>
    <w:p w14:paraId="40BD5D5B" w14:textId="77777777" w:rsidR="005F0639" w:rsidRDefault="005F0639" w:rsidP="00E77BC6">
      <w:pPr>
        <w:pStyle w:val="NoSpacing"/>
        <w:rPr>
          <w:sz w:val="20"/>
          <w:szCs w:val="20"/>
          <w:lang w:val="en-GB"/>
        </w:rPr>
      </w:pPr>
    </w:p>
    <w:p w14:paraId="0416C457" w14:textId="69B93812" w:rsidR="005F0639" w:rsidRDefault="00E13053" w:rsidP="00E77BC6">
      <w:pPr>
        <w:pStyle w:val="NoSpacing"/>
        <w:rPr>
          <w:sz w:val="20"/>
          <w:szCs w:val="20"/>
          <w:lang w:val="en-GB"/>
        </w:rPr>
      </w:pPr>
      <w:r>
        <w:rPr>
          <w:noProof/>
          <w:sz w:val="20"/>
          <w:szCs w:val="20"/>
          <w:lang w:val="en-US"/>
        </w:rPr>
        <w:drawing>
          <wp:inline distT="0" distB="0" distL="0" distR="0" wp14:anchorId="02745BD7" wp14:editId="59FD6930">
            <wp:extent cx="6096635" cy="34296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96635" cy="3429635"/>
                    </a:xfrm>
                    <a:prstGeom prst="rect">
                      <a:avLst/>
                    </a:prstGeom>
                    <a:noFill/>
                  </pic:spPr>
                </pic:pic>
              </a:graphicData>
            </a:graphic>
          </wp:inline>
        </w:drawing>
      </w:r>
    </w:p>
    <w:p w14:paraId="6EE5037B" w14:textId="77777777" w:rsidR="00E821BC" w:rsidRPr="00E77BC6" w:rsidRDefault="00E821BC" w:rsidP="00E77BC6">
      <w:pPr>
        <w:pStyle w:val="NoSpacing"/>
        <w:rPr>
          <w:sz w:val="20"/>
          <w:szCs w:val="20"/>
          <w:lang w:val="en-GB"/>
        </w:rPr>
      </w:pPr>
    </w:p>
    <w:p w14:paraId="475C2A3A" w14:textId="77777777" w:rsidR="003D214C" w:rsidRPr="00E77BC6" w:rsidRDefault="003D214C" w:rsidP="00E77BC6">
      <w:pPr>
        <w:pStyle w:val="NoSpacing"/>
        <w:rPr>
          <w:sz w:val="20"/>
          <w:szCs w:val="20"/>
          <w:lang w:val="en-GB"/>
        </w:rPr>
      </w:pPr>
    </w:p>
    <w:p w14:paraId="6B1ACF3F" w14:textId="77777777" w:rsidR="00B4589F" w:rsidRDefault="00B4589F" w:rsidP="00E77BC6">
      <w:pPr>
        <w:pStyle w:val="NoSpacing"/>
        <w:rPr>
          <w:lang w:val="en-GB"/>
        </w:rPr>
      </w:pPr>
    </w:p>
    <w:p w14:paraId="3AA1C290" w14:textId="77777777" w:rsidR="006342E6" w:rsidRDefault="006342E6" w:rsidP="00E77BC6">
      <w:pPr>
        <w:pStyle w:val="NoSpacing"/>
        <w:rPr>
          <w:lang w:val="en-GB"/>
        </w:rPr>
      </w:pPr>
    </w:p>
    <w:p w14:paraId="472C65F1" w14:textId="0D4FAC70" w:rsidR="006342E6" w:rsidRDefault="006342E6" w:rsidP="00E77BC6">
      <w:pPr>
        <w:pStyle w:val="Heading2"/>
        <w:rPr>
          <w:lang w:val="en-GB"/>
        </w:rPr>
      </w:pPr>
      <w:bookmarkStart w:id="119" w:name="_Toc484180796"/>
      <w:r>
        <w:rPr>
          <w:lang w:val="en-GB"/>
        </w:rPr>
        <w:t>Competitors offerings</w:t>
      </w:r>
      <w:bookmarkEnd w:id="119"/>
    </w:p>
    <w:p w14:paraId="2D0B687A" w14:textId="77777777" w:rsidR="00A75590" w:rsidRDefault="00A75590" w:rsidP="00E77BC6">
      <w:pPr>
        <w:pStyle w:val="NoSpacing"/>
        <w:rPr>
          <w:lang w:val="en-GB"/>
        </w:rPr>
      </w:pPr>
    </w:p>
    <w:p w14:paraId="41A096CF" w14:textId="0032FC9D" w:rsidR="00A75590" w:rsidRPr="00132429" w:rsidRDefault="00A75590" w:rsidP="00E77BC6">
      <w:pPr>
        <w:pStyle w:val="NoSpacing"/>
        <w:rPr>
          <w:lang w:val="en-GB"/>
        </w:rPr>
      </w:pPr>
      <w:r>
        <w:rPr>
          <w:noProof/>
          <w:lang w:val="en-US"/>
        </w:rPr>
        <w:drawing>
          <wp:inline distT="0" distB="0" distL="0" distR="0" wp14:anchorId="3111F759" wp14:editId="2EAE7E79">
            <wp:extent cx="4496415" cy="1358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07406" cy="1361595"/>
                    </a:xfrm>
                    <a:prstGeom prst="rect">
                      <a:avLst/>
                    </a:prstGeom>
                    <a:noFill/>
                  </pic:spPr>
                </pic:pic>
              </a:graphicData>
            </a:graphic>
          </wp:inline>
        </w:drawing>
      </w:r>
    </w:p>
    <w:p w14:paraId="2F16D541" w14:textId="29052055" w:rsidR="001B48BA" w:rsidRPr="00FD26D7" w:rsidRDefault="00790DAC" w:rsidP="00C110D2">
      <w:pPr>
        <w:pStyle w:val="Heading1"/>
        <w:rPr>
          <w:rFonts w:cs="Arial"/>
          <w:color w:val="002060"/>
          <w:lang w:val="en-GB"/>
        </w:rPr>
      </w:pPr>
      <w:bookmarkStart w:id="120" w:name="_Toc481961653"/>
      <w:bookmarkStart w:id="121" w:name="_Toc481962372"/>
      <w:bookmarkStart w:id="122" w:name="_Toc483076486"/>
      <w:bookmarkStart w:id="123" w:name="_Toc483076869"/>
      <w:bookmarkStart w:id="124" w:name="_Toc483077051"/>
      <w:bookmarkStart w:id="125" w:name="_Toc483077233"/>
      <w:bookmarkStart w:id="126" w:name="_Toc483079059"/>
      <w:bookmarkStart w:id="127" w:name="_Toc481961654"/>
      <w:bookmarkStart w:id="128" w:name="_Toc481962373"/>
      <w:bookmarkStart w:id="129" w:name="_Toc483076487"/>
      <w:bookmarkStart w:id="130" w:name="_Toc483076870"/>
      <w:bookmarkStart w:id="131" w:name="_Toc483077052"/>
      <w:bookmarkStart w:id="132" w:name="_Toc483077234"/>
      <w:bookmarkStart w:id="133" w:name="_Toc483079060"/>
      <w:bookmarkStart w:id="134" w:name="_Toc481961702"/>
      <w:bookmarkStart w:id="135" w:name="_Toc481962421"/>
      <w:bookmarkStart w:id="136" w:name="_Toc483076535"/>
      <w:bookmarkStart w:id="137" w:name="_Toc483076918"/>
      <w:bookmarkStart w:id="138" w:name="_Toc483077100"/>
      <w:bookmarkStart w:id="139" w:name="_Toc483077282"/>
      <w:bookmarkStart w:id="140" w:name="_Toc483079108"/>
      <w:bookmarkStart w:id="141" w:name="_Toc481961720"/>
      <w:bookmarkStart w:id="142" w:name="_Toc481962439"/>
      <w:bookmarkStart w:id="143" w:name="_Toc483076553"/>
      <w:bookmarkStart w:id="144" w:name="_Toc483076936"/>
      <w:bookmarkStart w:id="145" w:name="_Toc483077118"/>
      <w:bookmarkStart w:id="146" w:name="_Toc483077300"/>
      <w:bookmarkStart w:id="147" w:name="_Toc483079126"/>
      <w:bookmarkStart w:id="148" w:name="_Toc481961721"/>
      <w:bookmarkStart w:id="149" w:name="_Toc481962440"/>
      <w:bookmarkStart w:id="150" w:name="_Toc483076554"/>
      <w:bookmarkStart w:id="151" w:name="_Toc483076937"/>
      <w:bookmarkStart w:id="152" w:name="_Toc483077119"/>
      <w:bookmarkStart w:id="153" w:name="_Toc483077301"/>
      <w:bookmarkStart w:id="154" w:name="_Toc483079127"/>
      <w:bookmarkStart w:id="155" w:name="_Toc481961723"/>
      <w:bookmarkStart w:id="156" w:name="_Toc481962442"/>
      <w:bookmarkStart w:id="157" w:name="_Toc483076556"/>
      <w:bookmarkStart w:id="158" w:name="_Toc483076939"/>
      <w:bookmarkStart w:id="159" w:name="_Toc483077121"/>
      <w:bookmarkStart w:id="160" w:name="_Toc483077303"/>
      <w:bookmarkStart w:id="161" w:name="_Toc483079129"/>
      <w:bookmarkStart w:id="162" w:name="_Toc481961724"/>
      <w:bookmarkStart w:id="163" w:name="_Toc481962443"/>
      <w:bookmarkStart w:id="164" w:name="_Toc483076557"/>
      <w:bookmarkStart w:id="165" w:name="_Toc483076940"/>
      <w:bookmarkStart w:id="166" w:name="_Toc483077122"/>
      <w:bookmarkStart w:id="167" w:name="_Toc483077304"/>
      <w:bookmarkStart w:id="168" w:name="_Toc483079130"/>
      <w:bookmarkStart w:id="169" w:name="_Toc481961725"/>
      <w:bookmarkStart w:id="170" w:name="_Toc481962444"/>
      <w:bookmarkStart w:id="171" w:name="_Toc483076558"/>
      <w:bookmarkStart w:id="172" w:name="_Toc483076941"/>
      <w:bookmarkStart w:id="173" w:name="_Toc483077123"/>
      <w:bookmarkStart w:id="174" w:name="_Toc483077305"/>
      <w:bookmarkStart w:id="175" w:name="_Toc483079131"/>
      <w:bookmarkStart w:id="176" w:name="_Toc481961726"/>
      <w:bookmarkStart w:id="177" w:name="_Toc481962445"/>
      <w:bookmarkStart w:id="178" w:name="_Toc483076559"/>
      <w:bookmarkStart w:id="179" w:name="_Toc483076942"/>
      <w:bookmarkStart w:id="180" w:name="_Toc483077124"/>
      <w:bookmarkStart w:id="181" w:name="_Toc483077306"/>
      <w:bookmarkStart w:id="182" w:name="_Toc483079132"/>
      <w:bookmarkStart w:id="183" w:name="_Toc481961742"/>
      <w:bookmarkStart w:id="184" w:name="_Toc481962461"/>
      <w:bookmarkStart w:id="185" w:name="_Toc483076575"/>
      <w:bookmarkStart w:id="186" w:name="_Toc483076958"/>
      <w:bookmarkStart w:id="187" w:name="_Toc483077140"/>
      <w:bookmarkStart w:id="188" w:name="_Toc483077322"/>
      <w:bookmarkStart w:id="189" w:name="_Toc483079148"/>
      <w:bookmarkStart w:id="190" w:name="_Toc481961748"/>
      <w:bookmarkStart w:id="191" w:name="_Toc481962467"/>
      <w:bookmarkStart w:id="192" w:name="_Toc483076581"/>
      <w:bookmarkStart w:id="193" w:name="_Toc483076964"/>
      <w:bookmarkStart w:id="194" w:name="_Toc483077146"/>
      <w:bookmarkStart w:id="195" w:name="_Toc483077328"/>
      <w:bookmarkStart w:id="196" w:name="_Toc483079154"/>
      <w:bookmarkStart w:id="197" w:name="_Toc481961749"/>
      <w:bookmarkStart w:id="198" w:name="_Toc481962468"/>
      <w:bookmarkStart w:id="199" w:name="_Toc483076582"/>
      <w:bookmarkStart w:id="200" w:name="_Toc483076965"/>
      <w:bookmarkStart w:id="201" w:name="_Toc483077147"/>
      <w:bookmarkStart w:id="202" w:name="_Toc483077329"/>
      <w:bookmarkStart w:id="203" w:name="_Toc483079155"/>
      <w:bookmarkStart w:id="204" w:name="_Toc484180797"/>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r>
        <w:rPr>
          <w:rFonts w:cs="Arial"/>
          <w:color w:val="002060"/>
          <w:lang w:val="en-GB"/>
        </w:rPr>
        <w:lastRenderedPageBreak/>
        <w:t>P</w:t>
      </w:r>
      <w:r w:rsidR="00C110D2" w:rsidRPr="00FD26D7">
        <w:rPr>
          <w:rFonts w:cs="Arial"/>
          <w:color w:val="002060"/>
          <w:lang w:val="en-GB"/>
        </w:rPr>
        <w:t>lanning</w:t>
      </w:r>
      <w:bookmarkEnd w:id="204"/>
    </w:p>
    <w:p w14:paraId="2F16D542" w14:textId="77777777" w:rsidR="00C110D2" w:rsidRDefault="00C110D2" w:rsidP="00C110D2">
      <w:pPr>
        <w:rPr>
          <w:rFonts w:cs="Arial"/>
          <w:lang w:val="en-GB"/>
        </w:rPr>
      </w:pPr>
    </w:p>
    <w:p w14:paraId="45D9795F" w14:textId="77777777" w:rsidR="00DD376F" w:rsidRDefault="00CF418D" w:rsidP="00CF418D">
      <w:pPr>
        <w:ind w:left="-284"/>
        <w:rPr>
          <w:noProof/>
          <w:lang w:val="en-GB" w:eastAsia="en-GB"/>
        </w:rPr>
      </w:pPr>
      <w:r>
        <w:rPr>
          <w:rFonts w:cs="Arial"/>
          <w:lang w:val="en-GB"/>
        </w:rPr>
        <w:t xml:space="preserve">  </w:t>
      </w:r>
      <w:r w:rsidR="00DD376F">
        <w:rPr>
          <w:rFonts w:cs="Arial"/>
          <w:lang w:val="en-GB"/>
        </w:rPr>
        <w:t>1</w:t>
      </w:r>
      <w:r w:rsidR="00DD376F" w:rsidRPr="00DD376F">
        <w:rPr>
          <w:rFonts w:cs="Arial"/>
          <w:vertAlign w:val="superscript"/>
          <w:lang w:val="en-GB"/>
        </w:rPr>
        <w:t>st</w:t>
      </w:r>
      <w:r w:rsidR="00DD376F">
        <w:rPr>
          <w:rFonts w:cs="Arial"/>
          <w:lang w:val="en-GB"/>
        </w:rPr>
        <w:t xml:space="preserve"> sprint: basic infrastructure + Connected Ship app + Remote Services app</w:t>
      </w:r>
    </w:p>
    <w:p w14:paraId="2F16D544" w14:textId="59726E19" w:rsidR="000E4A41" w:rsidRDefault="00DD376F" w:rsidP="00CF418D">
      <w:pPr>
        <w:ind w:left="-284"/>
        <w:rPr>
          <w:rFonts w:cs="Arial"/>
          <w:lang w:val="en-GB"/>
        </w:rPr>
      </w:pPr>
      <w:r>
        <w:rPr>
          <w:rFonts w:cs="Arial"/>
          <w:lang w:val="en-GB"/>
        </w:rPr>
        <w:t xml:space="preserve"> </w:t>
      </w:r>
      <w:r>
        <w:rPr>
          <w:noProof/>
          <w:lang w:val="en-US"/>
        </w:rPr>
        <w:drawing>
          <wp:inline distT="0" distB="0" distL="0" distR="0" wp14:anchorId="5F341F76" wp14:editId="7921B7FE">
            <wp:extent cx="6240358" cy="474345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330" t="17431" r="45324" b="10480"/>
                    <a:stretch/>
                  </pic:blipFill>
                  <pic:spPr bwMode="auto">
                    <a:xfrm>
                      <a:off x="0" y="0"/>
                      <a:ext cx="6266832" cy="4763573"/>
                    </a:xfrm>
                    <a:prstGeom prst="rect">
                      <a:avLst/>
                    </a:prstGeom>
                    <a:ln>
                      <a:noFill/>
                    </a:ln>
                    <a:extLst>
                      <a:ext uri="{53640926-AAD7-44D8-BBD7-CCE9431645EC}">
                        <a14:shadowObscured xmlns:a14="http://schemas.microsoft.com/office/drawing/2010/main"/>
                      </a:ext>
                    </a:extLst>
                  </pic:spPr>
                </pic:pic>
              </a:graphicData>
            </a:graphic>
          </wp:inline>
        </w:drawing>
      </w:r>
      <w:r>
        <w:rPr>
          <w:rFonts w:cs="Arial"/>
          <w:lang w:val="en-GB"/>
        </w:rPr>
        <w:t xml:space="preserve"> </w:t>
      </w:r>
      <w:r w:rsidR="000E4A41">
        <w:rPr>
          <w:rFonts w:cs="Arial"/>
          <w:lang w:val="en-GB"/>
        </w:rPr>
        <w:br w:type="page"/>
      </w:r>
    </w:p>
    <w:p w14:paraId="6ABDEFB9" w14:textId="618C4E11" w:rsidR="000E4A41" w:rsidRDefault="000E4A41" w:rsidP="00E77BC6">
      <w:pPr>
        <w:pStyle w:val="Heading1"/>
        <w:rPr>
          <w:lang w:val="en-GB"/>
        </w:rPr>
      </w:pPr>
      <w:bookmarkStart w:id="205" w:name="_Toc484180798"/>
      <w:r>
        <w:rPr>
          <w:lang w:val="en-GB"/>
        </w:rPr>
        <w:lastRenderedPageBreak/>
        <w:t>Annex A – Detailed responsibilities team members</w:t>
      </w:r>
      <w:bookmarkEnd w:id="205"/>
    </w:p>
    <w:p w14:paraId="13A279FB" w14:textId="77777777" w:rsidR="000E4A41" w:rsidRPr="001B5303" w:rsidRDefault="000E4A41" w:rsidP="000E4A41">
      <w:pPr>
        <w:spacing w:line="240" w:lineRule="auto"/>
        <w:rPr>
          <w:rFonts w:cs="Arial"/>
          <w:sz w:val="20"/>
          <w:szCs w:val="20"/>
          <w:lang w:val="en-GB"/>
        </w:rPr>
      </w:pPr>
      <w:r w:rsidRPr="001B5303">
        <w:rPr>
          <w:rFonts w:cs="Arial"/>
          <w:sz w:val="20"/>
          <w:szCs w:val="20"/>
          <w:lang w:val="en-GB"/>
        </w:rPr>
        <w:t xml:space="preserve">The responsibilities are divided over the Damen Digital team members. </w:t>
      </w:r>
    </w:p>
    <w:p w14:paraId="5B2E49A1" w14:textId="77777777" w:rsidR="000E4A41" w:rsidRPr="001B5303" w:rsidRDefault="000E4A41" w:rsidP="000E4A41">
      <w:pPr>
        <w:spacing w:line="240" w:lineRule="auto"/>
        <w:rPr>
          <w:rFonts w:cs="Arial"/>
          <w:b/>
          <w:sz w:val="20"/>
          <w:szCs w:val="20"/>
          <w:lang w:val="en-GB"/>
        </w:rPr>
      </w:pPr>
      <w:r w:rsidRPr="00AF653D">
        <w:rPr>
          <w:rFonts w:cs="Arial"/>
          <w:b/>
          <w:sz w:val="20"/>
          <w:szCs w:val="20"/>
          <w:lang w:val="en-GB"/>
        </w:rPr>
        <w:t>Boudewijn Baan</w:t>
      </w:r>
      <w:r>
        <w:rPr>
          <w:rFonts w:cs="Arial"/>
          <w:b/>
          <w:sz w:val="20"/>
          <w:szCs w:val="20"/>
          <w:lang w:val="en-GB"/>
        </w:rPr>
        <w:t>;</w:t>
      </w:r>
      <w:r w:rsidRPr="00990970">
        <w:rPr>
          <w:rFonts w:cs="Arial"/>
          <w:b/>
          <w:sz w:val="20"/>
          <w:szCs w:val="20"/>
          <w:lang w:val="en-GB"/>
        </w:rPr>
        <w:t xml:space="preserve"> </w:t>
      </w:r>
      <w:r w:rsidRPr="001B5303">
        <w:rPr>
          <w:rFonts w:cs="Arial"/>
          <w:b/>
          <w:sz w:val="20"/>
          <w:szCs w:val="20"/>
          <w:lang w:val="en-GB"/>
        </w:rPr>
        <w:t>Sales &amp; Business development</w:t>
      </w:r>
    </w:p>
    <w:p w14:paraId="19CB8F37" w14:textId="77777777" w:rsidR="000E4A41" w:rsidRPr="001B5303" w:rsidRDefault="000E4A41" w:rsidP="000E4A41">
      <w:pPr>
        <w:pStyle w:val="ListParagraph"/>
        <w:numPr>
          <w:ilvl w:val="0"/>
          <w:numId w:val="11"/>
        </w:numPr>
        <w:rPr>
          <w:rFonts w:cs="Arial"/>
          <w:sz w:val="20"/>
          <w:szCs w:val="20"/>
          <w:lang w:val="en-GB"/>
        </w:rPr>
      </w:pPr>
      <w:r w:rsidRPr="001B5303">
        <w:rPr>
          <w:rFonts w:cs="Arial"/>
          <w:sz w:val="20"/>
          <w:szCs w:val="20"/>
          <w:lang w:val="en-GB"/>
        </w:rPr>
        <w:t>Provide sales support to the various sales organizations and keep an overview of all ongoing initiatives with expected delivery date and explain the added value for each stakeholder.</w:t>
      </w:r>
    </w:p>
    <w:p w14:paraId="3141EFC6" w14:textId="77777777" w:rsidR="000E4A41" w:rsidRPr="001B5303" w:rsidRDefault="000E4A41" w:rsidP="000E4A41">
      <w:pPr>
        <w:pStyle w:val="ListParagraph"/>
        <w:numPr>
          <w:ilvl w:val="0"/>
          <w:numId w:val="11"/>
        </w:numPr>
        <w:rPr>
          <w:rFonts w:cs="Arial"/>
          <w:sz w:val="20"/>
          <w:szCs w:val="20"/>
          <w:lang w:val="en-GB"/>
        </w:rPr>
      </w:pPr>
      <w:r w:rsidRPr="001B5303">
        <w:rPr>
          <w:rFonts w:cs="Arial"/>
          <w:sz w:val="20"/>
          <w:szCs w:val="20"/>
          <w:lang w:val="en-GB"/>
        </w:rPr>
        <w:t>Stay in close communication with our marketing department</w:t>
      </w:r>
    </w:p>
    <w:p w14:paraId="49983AA6" w14:textId="77777777" w:rsidR="000E4A41" w:rsidRPr="001B5303" w:rsidRDefault="000E4A41" w:rsidP="000E4A41">
      <w:pPr>
        <w:pStyle w:val="ListParagraph"/>
        <w:numPr>
          <w:ilvl w:val="0"/>
          <w:numId w:val="11"/>
        </w:numPr>
        <w:rPr>
          <w:rFonts w:cs="Arial"/>
          <w:sz w:val="20"/>
          <w:szCs w:val="20"/>
          <w:lang w:val="en-GB"/>
        </w:rPr>
      </w:pPr>
      <w:r w:rsidRPr="001B5303">
        <w:rPr>
          <w:rFonts w:cs="Arial"/>
          <w:sz w:val="20"/>
          <w:szCs w:val="20"/>
          <w:lang w:val="en-GB"/>
        </w:rPr>
        <w:t xml:space="preserve">Sending regular updates on ongoing initiatives to the various sales organizations </w:t>
      </w:r>
    </w:p>
    <w:p w14:paraId="700EC33A" w14:textId="77777777" w:rsidR="000E4A41" w:rsidRDefault="000E4A41" w:rsidP="000E4A41">
      <w:pPr>
        <w:pStyle w:val="ListParagraph"/>
        <w:numPr>
          <w:ilvl w:val="0"/>
          <w:numId w:val="11"/>
        </w:numPr>
        <w:rPr>
          <w:rFonts w:cs="Arial"/>
          <w:sz w:val="20"/>
          <w:szCs w:val="20"/>
          <w:lang w:val="en-GB"/>
        </w:rPr>
      </w:pPr>
      <w:r w:rsidRPr="001B5303">
        <w:rPr>
          <w:rFonts w:cs="Arial"/>
          <w:sz w:val="20"/>
          <w:szCs w:val="20"/>
          <w:lang w:val="en-GB"/>
        </w:rPr>
        <w:t>Translating market demands to prioritised ongoing initiatives</w:t>
      </w:r>
    </w:p>
    <w:p w14:paraId="3A0F53A2" w14:textId="5E44CB58" w:rsidR="005603DB" w:rsidRPr="001B5303" w:rsidRDefault="005603DB" w:rsidP="000E4A41">
      <w:pPr>
        <w:pStyle w:val="ListParagraph"/>
        <w:numPr>
          <w:ilvl w:val="0"/>
          <w:numId w:val="11"/>
        </w:numPr>
        <w:rPr>
          <w:rFonts w:cs="Arial"/>
          <w:sz w:val="20"/>
          <w:szCs w:val="20"/>
          <w:lang w:val="en-GB"/>
        </w:rPr>
      </w:pPr>
      <w:r>
        <w:rPr>
          <w:rFonts w:cs="Arial"/>
          <w:sz w:val="20"/>
          <w:szCs w:val="20"/>
          <w:lang w:val="en-GB"/>
        </w:rPr>
        <w:t>Internal communication within the Damen organization (Intranet / Lunch meetings / …..</w:t>
      </w:r>
    </w:p>
    <w:p w14:paraId="01646882" w14:textId="77777777" w:rsidR="000E4A41" w:rsidRPr="001B5303" w:rsidRDefault="000E4A41" w:rsidP="000E4A41">
      <w:pPr>
        <w:pStyle w:val="ListParagraph"/>
        <w:numPr>
          <w:ilvl w:val="0"/>
          <w:numId w:val="11"/>
        </w:numPr>
        <w:rPr>
          <w:rFonts w:cs="Arial"/>
          <w:sz w:val="20"/>
          <w:szCs w:val="20"/>
          <w:lang w:val="en-GB"/>
        </w:rPr>
      </w:pPr>
      <w:r w:rsidRPr="001B5303">
        <w:rPr>
          <w:rFonts w:cs="Arial"/>
          <w:sz w:val="20"/>
          <w:szCs w:val="20"/>
          <w:lang w:val="en-GB"/>
        </w:rPr>
        <w:t>Communicate with customers on the progress on relevant initiatives</w:t>
      </w:r>
    </w:p>
    <w:p w14:paraId="0409EE04" w14:textId="77777777" w:rsidR="000E4A41" w:rsidRPr="001B5303" w:rsidRDefault="000E4A41" w:rsidP="000E4A41">
      <w:pPr>
        <w:pStyle w:val="ListParagraph"/>
        <w:numPr>
          <w:ilvl w:val="0"/>
          <w:numId w:val="11"/>
        </w:numPr>
        <w:rPr>
          <w:rFonts w:cs="Arial"/>
          <w:sz w:val="20"/>
          <w:szCs w:val="20"/>
          <w:lang w:val="en-GB"/>
        </w:rPr>
      </w:pPr>
      <w:r w:rsidRPr="001B5303">
        <w:rPr>
          <w:rFonts w:cs="Arial"/>
          <w:sz w:val="20"/>
          <w:szCs w:val="20"/>
          <w:lang w:val="en-GB"/>
        </w:rPr>
        <w:t>Define app requirements, product sheet, required data list, app performances</w:t>
      </w:r>
    </w:p>
    <w:p w14:paraId="0BFCB812" w14:textId="77777777" w:rsidR="000E4A41" w:rsidRPr="001B5303" w:rsidRDefault="000E4A41" w:rsidP="000E4A41">
      <w:pPr>
        <w:pStyle w:val="ListParagraph"/>
        <w:numPr>
          <w:ilvl w:val="0"/>
          <w:numId w:val="11"/>
        </w:numPr>
        <w:rPr>
          <w:rFonts w:cs="Arial"/>
          <w:sz w:val="20"/>
          <w:szCs w:val="20"/>
          <w:lang w:val="en-GB"/>
        </w:rPr>
      </w:pPr>
      <w:r w:rsidRPr="001B5303">
        <w:rPr>
          <w:rFonts w:cs="Arial"/>
          <w:sz w:val="20"/>
          <w:szCs w:val="20"/>
          <w:lang w:val="en-GB"/>
        </w:rPr>
        <w:t>Validate whether apps (products or services) have a short or long term existence.</w:t>
      </w:r>
    </w:p>
    <w:p w14:paraId="792E3461" w14:textId="77777777" w:rsidR="000E4A41" w:rsidRPr="001B5303" w:rsidRDefault="000E4A41" w:rsidP="000E4A41">
      <w:pPr>
        <w:pStyle w:val="ListParagraph"/>
        <w:numPr>
          <w:ilvl w:val="0"/>
          <w:numId w:val="11"/>
        </w:numPr>
        <w:rPr>
          <w:rFonts w:cs="Arial"/>
          <w:sz w:val="20"/>
          <w:szCs w:val="20"/>
          <w:lang w:val="en-GB"/>
        </w:rPr>
      </w:pPr>
      <w:r w:rsidRPr="001B5303">
        <w:rPr>
          <w:rFonts w:cs="Arial"/>
          <w:sz w:val="20"/>
          <w:szCs w:val="20"/>
          <w:lang w:val="en-GB"/>
        </w:rPr>
        <w:t>Regularly attend industry related workshops / exhibitions to update my knowledge on industry updates.</w:t>
      </w:r>
    </w:p>
    <w:p w14:paraId="7C9C63C1" w14:textId="77777777" w:rsidR="000E4A41" w:rsidRPr="001B5303" w:rsidRDefault="000E4A41" w:rsidP="000E4A41">
      <w:pPr>
        <w:pStyle w:val="ListParagraph"/>
        <w:numPr>
          <w:ilvl w:val="0"/>
          <w:numId w:val="11"/>
        </w:numPr>
        <w:rPr>
          <w:rFonts w:cs="Arial"/>
          <w:sz w:val="20"/>
          <w:szCs w:val="20"/>
          <w:lang w:val="en-GB"/>
        </w:rPr>
      </w:pPr>
      <w:r w:rsidRPr="001B5303">
        <w:rPr>
          <w:rFonts w:cs="Arial"/>
          <w:sz w:val="20"/>
          <w:szCs w:val="20"/>
          <w:lang w:val="en-GB"/>
        </w:rPr>
        <w:t>Monitoring the competition</w:t>
      </w:r>
    </w:p>
    <w:p w14:paraId="16ABD289" w14:textId="77777777" w:rsidR="000E4A41" w:rsidRPr="001B5303" w:rsidRDefault="000E4A41" w:rsidP="000E4A41">
      <w:pPr>
        <w:pStyle w:val="ListParagraph"/>
        <w:numPr>
          <w:ilvl w:val="0"/>
          <w:numId w:val="11"/>
        </w:numPr>
        <w:rPr>
          <w:rFonts w:cs="Arial"/>
          <w:sz w:val="20"/>
          <w:szCs w:val="20"/>
          <w:lang w:val="en-GB"/>
        </w:rPr>
      </w:pPr>
      <w:r w:rsidRPr="001B5303">
        <w:rPr>
          <w:rFonts w:cs="Arial"/>
          <w:sz w:val="20"/>
          <w:szCs w:val="20"/>
          <w:lang w:val="en-GB"/>
        </w:rPr>
        <w:t>Seek for venturing opportunities. Reflect on venturing proposals.</w:t>
      </w:r>
    </w:p>
    <w:p w14:paraId="58B88924" w14:textId="77777777" w:rsidR="000E4A41" w:rsidRPr="001B5303" w:rsidRDefault="000E4A41" w:rsidP="000E4A41">
      <w:pPr>
        <w:pStyle w:val="ListParagraph"/>
        <w:numPr>
          <w:ilvl w:val="0"/>
          <w:numId w:val="11"/>
        </w:numPr>
        <w:rPr>
          <w:rFonts w:cs="Arial"/>
          <w:sz w:val="20"/>
          <w:szCs w:val="20"/>
          <w:lang w:val="en-GB"/>
        </w:rPr>
      </w:pPr>
      <w:r w:rsidRPr="001B5303">
        <w:rPr>
          <w:rFonts w:cs="Arial"/>
          <w:sz w:val="20"/>
          <w:szCs w:val="20"/>
          <w:lang w:val="en-GB"/>
        </w:rPr>
        <w:t>Represent Damen standpoints at Business initiatives:</w:t>
      </w:r>
    </w:p>
    <w:p w14:paraId="3A720CD6" w14:textId="77777777" w:rsidR="000E4A41" w:rsidRPr="001B5303" w:rsidRDefault="000E4A41" w:rsidP="000E4A41">
      <w:pPr>
        <w:pStyle w:val="ListParagraph"/>
        <w:numPr>
          <w:ilvl w:val="1"/>
          <w:numId w:val="11"/>
        </w:numPr>
        <w:rPr>
          <w:rFonts w:cs="Arial"/>
          <w:sz w:val="20"/>
          <w:szCs w:val="20"/>
          <w:lang w:val="en-GB"/>
        </w:rPr>
      </w:pPr>
      <w:r w:rsidRPr="001B5303">
        <w:rPr>
          <w:rFonts w:cs="Arial"/>
          <w:sz w:val="20"/>
          <w:szCs w:val="20"/>
          <w:lang w:val="en-GB"/>
        </w:rPr>
        <w:t>SMASH</w:t>
      </w:r>
    </w:p>
    <w:p w14:paraId="446330A7" w14:textId="77777777" w:rsidR="000E4A41" w:rsidRPr="001B5303" w:rsidRDefault="000E4A41" w:rsidP="000E4A41">
      <w:pPr>
        <w:pStyle w:val="ListParagraph"/>
        <w:numPr>
          <w:ilvl w:val="1"/>
          <w:numId w:val="11"/>
        </w:numPr>
        <w:rPr>
          <w:rFonts w:cs="Arial"/>
          <w:sz w:val="20"/>
          <w:szCs w:val="20"/>
          <w:lang w:val="en-GB"/>
        </w:rPr>
      </w:pPr>
      <w:r w:rsidRPr="001B5303">
        <w:rPr>
          <w:rFonts w:cs="Arial"/>
          <w:sz w:val="20"/>
          <w:szCs w:val="20"/>
          <w:lang w:val="en-GB"/>
        </w:rPr>
        <w:t>Autonomous sailing (Boskalis / Ijsselmeer)</w:t>
      </w:r>
    </w:p>
    <w:p w14:paraId="2C4E5860" w14:textId="77777777" w:rsidR="000E4A41" w:rsidRPr="001B5303" w:rsidRDefault="000E4A41" w:rsidP="000E4A41">
      <w:pPr>
        <w:pStyle w:val="ListParagraph"/>
        <w:numPr>
          <w:ilvl w:val="1"/>
          <w:numId w:val="11"/>
        </w:numPr>
        <w:rPr>
          <w:rFonts w:cs="Arial"/>
          <w:sz w:val="20"/>
          <w:szCs w:val="20"/>
          <w:lang w:val="en-GB"/>
        </w:rPr>
      </w:pPr>
      <w:r w:rsidRPr="001B5303">
        <w:rPr>
          <w:rFonts w:cs="Arial"/>
          <w:sz w:val="20"/>
          <w:szCs w:val="20"/>
          <w:lang w:val="en-GB"/>
        </w:rPr>
        <w:t>Cimplo</w:t>
      </w:r>
    </w:p>
    <w:p w14:paraId="54A12F51" w14:textId="77777777" w:rsidR="000E4A41" w:rsidRPr="001B5303" w:rsidRDefault="000E4A41" w:rsidP="000E4A41">
      <w:pPr>
        <w:rPr>
          <w:rFonts w:cs="Arial"/>
          <w:sz w:val="20"/>
          <w:szCs w:val="20"/>
          <w:u w:val="single"/>
          <w:lang w:val="en-GB"/>
        </w:rPr>
      </w:pPr>
      <w:r w:rsidRPr="001B5303">
        <w:rPr>
          <w:rFonts w:cs="Arial"/>
          <w:sz w:val="20"/>
          <w:szCs w:val="20"/>
          <w:u w:val="single"/>
          <w:lang w:val="en-GB"/>
        </w:rPr>
        <w:t>Short term goals:</w:t>
      </w:r>
    </w:p>
    <w:p w14:paraId="46A12B77" w14:textId="77777777" w:rsidR="000E4A41" w:rsidRPr="001B5303" w:rsidRDefault="000E4A41" w:rsidP="000E4A41">
      <w:pPr>
        <w:pStyle w:val="ListParagraph"/>
        <w:numPr>
          <w:ilvl w:val="0"/>
          <w:numId w:val="11"/>
        </w:numPr>
        <w:rPr>
          <w:rFonts w:cs="Arial"/>
          <w:sz w:val="20"/>
          <w:szCs w:val="20"/>
          <w:lang w:val="en-GB"/>
        </w:rPr>
      </w:pPr>
      <w:r w:rsidRPr="001B5303">
        <w:rPr>
          <w:rFonts w:cs="Arial"/>
          <w:sz w:val="20"/>
          <w:szCs w:val="20"/>
          <w:lang w:val="en-GB"/>
        </w:rPr>
        <w:t>Launch a customer validation group of at least 6 customers in different segments</w:t>
      </w:r>
    </w:p>
    <w:p w14:paraId="300D436E" w14:textId="77777777" w:rsidR="000E4A41" w:rsidRPr="001B5303" w:rsidRDefault="000E4A41" w:rsidP="000E4A41">
      <w:pPr>
        <w:pStyle w:val="ListParagraph"/>
        <w:numPr>
          <w:ilvl w:val="0"/>
          <w:numId w:val="11"/>
        </w:numPr>
        <w:rPr>
          <w:rFonts w:cs="Arial"/>
          <w:sz w:val="20"/>
          <w:szCs w:val="20"/>
          <w:lang w:val="en-GB"/>
        </w:rPr>
      </w:pPr>
      <w:r w:rsidRPr="001B5303">
        <w:rPr>
          <w:rFonts w:cs="Arial"/>
          <w:sz w:val="20"/>
          <w:szCs w:val="20"/>
          <w:lang w:val="en-GB"/>
        </w:rPr>
        <w:t>Launch a business validation group with 3 strategic partners and 2 companies from other industries</w:t>
      </w:r>
    </w:p>
    <w:p w14:paraId="07E0AC94" w14:textId="77777777" w:rsidR="000E4A41" w:rsidRPr="001B5303" w:rsidRDefault="000E4A41" w:rsidP="000E4A41">
      <w:pPr>
        <w:pStyle w:val="ListParagraph"/>
        <w:numPr>
          <w:ilvl w:val="0"/>
          <w:numId w:val="11"/>
        </w:numPr>
        <w:rPr>
          <w:rFonts w:cs="Arial"/>
          <w:sz w:val="20"/>
          <w:szCs w:val="20"/>
          <w:lang w:val="en-GB"/>
        </w:rPr>
      </w:pPr>
      <w:r w:rsidRPr="001B5303">
        <w:rPr>
          <w:rFonts w:cs="Arial"/>
          <w:sz w:val="20"/>
          <w:szCs w:val="20"/>
          <w:lang w:val="en-GB"/>
        </w:rPr>
        <w:t>Identify 2/3 potential Apps, validate with validation group / prepare business case per app/ determine ROI</w:t>
      </w:r>
    </w:p>
    <w:p w14:paraId="51496688" w14:textId="77777777" w:rsidR="000E4A41" w:rsidRPr="001B5303" w:rsidRDefault="000E4A41" w:rsidP="000E4A41">
      <w:pPr>
        <w:pStyle w:val="ListParagraph"/>
        <w:numPr>
          <w:ilvl w:val="0"/>
          <w:numId w:val="11"/>
        </w:numPr>
        <w:rPr>
          <w:rFonts w:cs="Arial"/>
          <w:sz w:val="20"/>
          <w:szCs w:val="20"/>
          <w:lang w:val="en-GB"/>
        </w:rPr>
      </w:pPr>
      <w:r w:rsidRPr="001B5303">
        <w:rPr>
          <w:rFonts w:cs="Arial"/>
          <w:sz w:val="20"/>
          <w:szCs w:val="20"/>
          <w:lang w:val="en-GB"/>
        </w:rPr>
        <w:t>Launch app in close cooperation with Marketing &amp; business development</w:t>
      </w:r>
    </w:p>
    <w:p w14:paraId="07EF552A" w14:textId="77777777" w:rsidR="000E4A41" w:rsidRPr="001B5303" w:rsidRDefault="000E4A41" w:rsidP="000E4A41">
      <w:pPr>
        <w:rPr>
          <w:rFonts w:cs="Arial"/>
          <w:sz w:val="20"/>
          <w:szCs w:val="20"/>
          <w:u w:val="single"/>
          <w:lang w:val="en-GB"/>
        </w:rPr>
      </w:pPr>
      <w:r w:rsidRPr="001B5303">
        <w:rPr>
          <w:rFonts w:cs="Arial"/>
          <w:sz w:val="20"/>
          <w:szCs w:val="20"/>
          <w:u w:val="single"/>
          <w:lang w:val="en-GB"/>
        </w:rPr>
        <w:t xml:space="preserve">Long term goals: </w:t>
      </w:r>
    </w:p>
    <w:p w14:paraId="03A2D300" w14:textId="77777777" w:rsidR="000E4A41" w:rsidRPr="001B5303" w:rsidRDefault="000E4A41" w:rsidP="000E4A41">
      <w:pPr>
        <w:pStyle w:val="ListParagraph"/>
        <w:numPr>
          <w:ilvl w:val="0"/>
          <w:numId w:val="11"/>
        </w:numPr>
        <w:rPr>
          <w:rFonts w:cs="Arial"/>
          <w:sz w:val="20"/>
          <w:szCs w:val="20"/>
          <w:lang w:val="en-GB"/>
        </w:rPr>
      </w:pPr>
      <w:r w:rsidRPr="001B5303">
        <w:rPr>
          <w:rFonts w:cs="Arial"/>
          <w:sz w:val="20"/>
          <w:szCs w:val="20"/>
          <w:lang w:val="en-GB"/>
        </w:rPr>
        <w:t>Set-up / discuss partnerships with potential partners (Caterpillar – Pon Power) / Rolls Royce / Wartsilla.</w:t>
      </w:r>
    </w:p>
    <w:p w14:paraId="188556F5" w14:textId="77777777" w:rsidR="000E4A41" w:rsidRPr="001B5303" w:rsidRDefault="000E4A41" w:rsidP="000E4A41">
      <w:pPr>
        <w:pStyle w:val="ListParagraph"/>
        <w:numPr>
          <w:ilvl w:val="0"/>
          <w:numId w:val="11"/>
        </w:numPr>
        <w:rPr>
          <w:rFonts w:cs="Arial"/>
          <w:sz w:val="20"/>
          <w:szCs w:val="20"/>
          <w:lang w:val="en-GB"/>
        </w:rPr>
      </w:pPr>
      <w:r w:rsidRPr="001B5303">
        <w:rPr>
          <w:rFonts w:cs="Arial"/>
          <w:sz w:val="20"/>
          <w:szCs w:val="20"/>
          <w:lang w:val="en-GB"/>
        </w:rPr>
        <w:t>Set-up Basic contracts (performance based)</w:t>
      </w:r>
    </w:p>
    <w:p w14:paraId="4E65B212" w14:textId="77777777" w:rsidR="000E4A41" w:rsidRPr="001B5303" w:rsidRDefault="000E4A41" w:rsidP="000E4A41">
      <w:pPr>
        <w:pStyle w:val="ListParagraph"/>
        <w:numPr>
          <w:ilvl w:val="0"/>
          <w:numId w:val="11"/>
        </w:numPr>
        <w:rPr>
          <w:rFonts w:cs="Arial"/>
          <w:sz w:val="20"/>
          <w:szCs w:val="20"/>
          <w:lang w:val="en-GB"/>
        </w:rPr>
      </w:pPr>
      <w:r w:rsidRPr="001B5303">
        <w:rPr>
          <w:rFonts w:cs="Arial"/>
          <w:sz w:val="20"/>
          <w:szCs w:val="20"/>
          <w:lang w:val="en-GB"/>
        </w:rPr>
        <w:t>Involve legal regarding risk &amp; opportunities</w:t>
      </w:r>
    </w:p>
    <w:p w14:paraId="2E6D37CE" w14:textId="77777777" w:rsidR="000E4A41" w:rsidRPr="001B5303" w:rsidRDefault="000E4A41" w:rsidP="000E4A41">
      <w:pPr>
        <w:rPr>
          <w:sz w:val="20"/>
          <w:szCs w:val="20"/>
          <w:lang w:val="en-GB"/>
        </w:rPr>
      </w:pPr>
    </w:p>
    <w:p w14:paraId="2F029674" w14:textId="77777777" w:rsidR="000E4A41" w:rsidRDefault="000E4A41" w:rsidP="000E4A41">
      <w:pPr>
        <w:rPr>
          <w:rFonts w:cs="Arial"/>
          <w:b/>
          <w:sz w:val="20"/>
          <w:szCs w:val="20"/>
          <w:lang w:val="es-ES"/>
        </w:rPr>
      </w:pPr>
      <w:r>
        <w:rPr>
          <w:rFonts w:cs="Arial"/>
          <w:b/>
          <w:sz w:val="20"/>
          <w:szCs w:val="20"/>
          <w:lang w:val="es-ES"/>
        </w:rPr>
        <w:br w:type="page"/>
      </w:r>
    </w:p>
    <w:p w14:paraId="1152B7F6" w14:textId="77777777" w:rsidR="000E4A41" w:rsidRPr="001B5303" w:rsidRDefault="000E4A41" w:rsidP="000E4A41">
      <w:pPr>
        <w:spacing w:line="240" w:lineRule="auto"/>
        <w:rPr>
          <w:rFonts w:cs="Arial"/>
          <w:b/>
          <w:sz w:val="20"/>
          <w:szCs w:val="20"/>
          <w:lang w:val="es-ES"/>
        </w:rPr>
      </w:pPr>
      <w:r w:rsidRPr="00AF653D">
        <w:rPr>
          <w:rFonts w:cs="Arial"/>
          <w:b/>
          <w:sz w:val="20"/>
          <w:szCs w:val="20"/>
          <w:lang w:val="es-ES"/>
        </w:rPr>
        <w:lastRenderedPageBreak/>
        <w:t>Rutger Blaauw</w:t>
      </w:r>
      <w:r>
        <w:rPr>
          <w:rFonts w:cs="Arial"/>
          <w:b/>
          <w:sz w:val="20"/>
          <w:szCs w:val="20"/>
          <w:lang w:val="es-ES"/>
        </w:rPr>
        <w:t>;</w:t>
      </w:r>
      <w:r w:rsidRPr="00990970">
        <w:rPr>
          <w:rFonts w:cs="Arial"/>
          <w:b/>
          <w:sz w:val="20"/>
          <w:szCs w:val="20"/>
          <w:lang w:val="es-ES"/>
        </w:rPr>
        <w:t xml:space="preserve"> </w:t>
      </w:r>
      <w:r w:rsidRPr="001B5303">
        <w:rPr>
          <w:rFonts w:cs="Arial"/>
          <w:b/>
          <w:sz w:val="20"/>
          <w:szCs w:val="20"/>
          <w:lang w:val="es-ES"/>
        </w:rPr>
        <w:t xml:space="preserve">Damen Digital Portal &amp; Services </w:t>
      </w:r>
      <w:r w:rsidRPr="001B5303">
        <w:rPr>
          <w:rFonts w:cs="Arial"/>
          <w:b/>
          <w:sz w:val="20"/>
          <w:szCs w:val="20"/>
          <w:lang w:val="es-ES"/>
        </w:rPr>
        <w:tab/>
      </w:r>
      <w:r w:rsidRPr="001B5303">
        <w:rPr>
          <w:rFonts w:cs="Arial"/>
          <w:b/>
          <w:sz w:val="20"/>
          <w:szCs w:val="20"/>
          <w:lang w:val="es-ES"/>
        </w:rPr>
        <w:tab/>
      </w:r>
      <w:r w:rsidRPr="001B5303">
        <w:rPr>
          <w:rFonts w:cs="Arial"/>
          <w:b/>
          <w:sz w:val="20"/>
          <w:szCs w:val="20"/>
          <w:lang w:val="es-ES"/>
        </w:rPr>
        <w:tab/>
      </w:r>
    </w:p>
    <w:p w14:paraId="2D680759" w14:textId="77777777" w:rsidR="000E4A41" w:rsidRPr="001B5303" w:rsidRDefault="000E4A41" w:rsidP="000E4A41">
      <w:pPr>
        <w:rPr>
          <w:rFonts w:cs="Arial"/>
          <w:sz w:val="20"/>
          <w:szCs w:val="20"/>
          <w:lang w:val="en-GB"/>
        </w:rPr>
      </w:pPr>
      <w:r w:rsidRPr="001B5303">
        <w:rPr>
          <w:rFonts w:cs="Arial"/>
          <w:sz w:val="20"/>
          <w:szCs w:val="20"/>
          <w:lang w:val="en-GB"/>
        </w:rPr>
        <w:t>Maintenance Portal – Account &amp; Uptime</w:t>
      </w:r>
    </w:p>
    <w:p w14:paraId="0AEEB6E7" w14:textId="77777777" w:rsidR="000E4A41" w:rsidRPr="001B5303" w:rsidRDefault="000E4A41" w:rsidP="000E4A41">
      <w:pPr>
        <w:rPr>
          <w:rFonts w:cs="Arial"/>
          <w:sz w:val="20"/>
          <w:szCs w:val="20"/>
          <w:lang w:val="en-GB"/>
        </w:rPr>
      </w:pPr>
      <w:r w:rsidRPr="001B5303">
        <w:rPr>
          <w:rFonts w:cs="Arial"/>
          <w:sz w:val="20"/>
          <w:szCs w:val="20"/>
          <w:lang w:val="en-GB"/>
        </w:rPr>
        <w:t>Responsibilities:</w:t>
      </w:r>
    </w:p>
    <w:p w14:paraId="02EB8008" w14:textId="77777777" w:rsidR="000E4A41" w:rsidRPr="001B5303" w:rsidRDefault="000E4A41" w:rsidP="000E4A41">
      <w:pPr>
        <w:pStyle w:val="ListParagraph"/>
        <w:numPr>
          <w:ilvl w:val="0"/>
          <w:numId w:val="11"/>
        </w:numPr>
        <w:rPr>
          <w:rFonts w:cs="Arial"/>
          <w:sz w:val="20"/>
          <w:szCs w:val="20"/>
          <w:lang w:val="en-GB"/>
        </w:rPr>
      </w:pPr>
      <w:r w:rsidRPr="001B5303">
        <w:rPr>
          <w:rFonts w:cs="Arial"/>
          <w:sz w:val="20"/>
          <w:szCs w:val="20"/>
          <w:lang w:val="en-GB"/>
        </w:rPr>
        <w:t>Accountable for coupling Damen Digital with the development and delivery of related services. Action by Tom Busse and Matthijs Richelle</w:t>
      </w:r>
    </w:p>
    <w:p w14:paraId="1F9B6AA8" w14:textId="77777777" w:rsidR="000E4A41" w:rsidRPr="001B5303" w:rsidRDefault="000E4A41" w:rsidP="000E4A41">
      <w:pPr>
        <w:pStyle w:val="ListParagraph"/>
        <w:numPr>
          <w:ilvl w:val="0"/>
          <w:numId w:val="11"/>
        </w:numPr>
        <w:rPr>
          <w:rFonts w:cs="Arial"/>
          <w:sz w:val="20"/>
          <w:szCs w:val="20"/>
          <w:lang w:val="en-GB"/>
        </w:rPr>
      </w:pPr>
      <w:r w:rsidRPr="001B5303">
        <w:rPr>
          <w:rFonts w:cs="Arial"/>
          <w:sz w:val="20"/>
          <w:szCs w:val="20"/>
          <w:lang w:val="en-GB"/>
        </w:rPr>
        <w:t>Accountable for coupling Damen Digital with development of CBM as Services product and/or as element of maintenance contract delivery. Action by Tom Busse and Martijn de Munnik.</w:t>
      </w:r>
    </w:p>
    <w:p w14:paraId="285767E8" w14:textId="77777777" w:rsidR="000E4A41" w:rsidRPr="001B5303" w:rsidRDefault="000E4A41" w:rsidP="000E4A41">
      <w:pPr>
        <w:pStyle w:val="ListParagraph"/>
        <w:numPr>
          <w:ilvl w:val="0"/>
          <w:numId w:val="11"/>
        </w:numPr>
        <w:rPr>
          <w:rFonts w:cs="Arial"/>
          <w:sz w:val="20"/>
          <w:szCs w:val="20"/>
          <w:lang w:val="en-GB"/>
        </w:rPr>
      </w:pPr>
      <w:r w:rsidRPr="001B5303">
        <w:rPr>
          <w:rFonts w:cs="Arial"/>
          <w:sz w:val="20"/>
          <w:szCs w:val="20"/>
          <w:lang w:val="en-GB"/>
        </w:rPr>
        <w:t xml:space="preserve"> Supporting Boudewijn in identifying pilot customers (validation groups) through key account management Services. Action Kars Klapwijk</w:t>
      </w:r>
    </w:p>
    <w:p w14:paraId="3C39F497" w14:textId="77777777" w:rsidR="000E4A41" w:rsidRPr="001B5303" w:rsidRDefault="000E4A41" w:rsidP="000E4A41">
      <w:pPr>
        <w:pStyle w:val="ListParagraph"/>
        <w:numPr>
          <w:ilvl w:val="0"/>
          <w:numId w:val="11"/>
        </w:numPr>
        <w:rPr>
          <w:rFonts w:cs="Arial"/>
          <w:sz w:val="20"/>
          <w:szCs w:val="20"/>
          <w:lang w:val="en-GB"/>
        </w:rPr>
      </w:pPr>
      <w:r w:rsidRPr="001B5303">
        <w:rPr>
          <w:rFonts w:cs="Arial"/>
          <w:sz w:val="20"/>
          <w:szCs w:val="20"/>
          <w:lang w:val="en-GB"/>
        </w:rPr>
        <w:t>Accountable for determining cost level related to service delivery for different Services (when applicable). Action Tom and Martijn.</w:t>
      </w:r>
    </w:p>
    <w:p w14:paraId="16691F5F" w14:textId="77777777" w:rsidR="000E4A41" w:rsidRPr="001B5303" w:rsidRDefault="000E4A41" w:rsidP="000E4A41">
      <w:pPr>
        <w:pStyle w:val="ListParagraph"/>
        <w:numPr>
          <w:ilvl w:val="0"/>
          <w:numId w:val="11"/>
        </w:numPr>
        <w:rPr>
          <w:rFonts w:cs="Arial"/>
          <w:sz w:val="20"/>
          <w:szCs w:val="20"/>
          <w:lang w:val="en-GB"/>
        </w:rPr>
      </w:pPr>
      <w:r w:rsidRPr="001B5303">
        <w:rPr>
          <w:rFonts w:cs="Arial"/>
          <w:sz w:val="20"/>
          <w:szCs w:val="20"/>
          <w:lang w:val="en-GB"/>
        </w:rPr>
        <w:t xml:space="preserve">Accountable for identifying personnel to execute Services </w:t>
      </w:r>
    </w:p>
    <w:p w14:paraId="59E5432C" w14:textId="77777777" w:rsidR="000E4A41" w:rsidRPr="001B5303" w:rsidRDefault="000E4A41" w:rsidP="000E4A41">
      <w:pPr>
        <w:ind w:left="360"/>
        <w:rPr>
          <w:rFonts w:cs="Arial"/>
          <w:sz w:val="20"/>
          <w:szCs w:val="20"/>
          <w:lang w:val="en-GB"/>
        </w:rPr>
      </w:pPr>
    </w:p>
    <w:p w14:paraId="4B4EC9A6" w14:textId="77777777" w:rsidR="000E4A41" w:rsidRPr="001B5303" w:rsidRDefault="000E4A41" w:rsidP="000E4A41">
      <w:pPr>
        <w:rPr>
          <w:rFonts w:cs="Arial"/>
          <w:sz w:val="20"/>
          <w:szCs w:val="20"/>
          <w:u w:val="single"/>
          <w:lang w:val="en-GB"/>
        </w:rPr>
      </w:pPr>
      <w:r w:rsidRPr="001B5303">
        <w:rPr>
          <w:rFonts w:cs="Arial"/>
          <w:sz w:val="20"/>
          <w:szCs w:val="20"/>
          <w:u w:val="single"/>
          <w:lang w:val="en-GB"/>
        </w:rPr>
        <w:t>Short term goals (end of year):</w:t>
      </w:r>
    </w:p>
    <w:p w14:paraId="289AB6E7" w14:textId="77777777" w:rsidR="000E4A41" w:rsidRPr="001B5303" w:rsidRDefault="000E4A41" w:rsidP="000E4A41">
      <w:pPr>
        <w:pStyle w:val="ListParagraph"/>
        <w:numPr>
          <w:ilvl w:val="0"/>
          <w:numId w:val="11"/>
        </w:numPr>
        <w:rPr>
          <w:rFonts w:cs="Arial"/>
          <w:sz w:val="20"/>
          <w:szCs w:val="20"/>
          <w:lang w:val="en-GB"/>
        </w:rPr>
      </w:pPr>
      <w:r w:rsidRPr="001B5303">
        <w:rPr>
          <w:rFonts w:cs="Arial"/>
          <w:sz w:val="20"/>
          <w:szCs w:val="20"/>
          <w:lang w:val="en-GB"/>
        </w:rPr>
        <w:t>Stay involved in Tugs remote monitoring project as first DD-project. Action Matthijs.</w:t>
      </w:r>
    </w:p>
    <w:p w14:paraId="52678E57" w14:textId="77777777" w:rsidR="000E4A41" w:rsidRPr="001B5303" w:rsidRDefault="000E4A41" w:rsidP="000E4A41">
      <w:pPr>
        <w:pStyle w:val="ListParagraph"/>
        <w:numPr>
          <w:ilvl w:val="0"/>
          <w:numId w:val="11"/>
        </w:numPr>
        <w:rPr>
          <w:rFonts w:cs="Arial"/>
          <w:sz w:val="20"/>
          <w:szCs w:val="20"/>
          <w:lang w:val="en-GB"/>
        </w:rPr>
      </w:pPr>
      <w:r w:rsidRPr="001B5303">
        <w:rPr>
          <w:rFonts w:cs="Arial"/>
          <w:sz w:val="20"/>
          <w:szCs w:val="20"/>
          <w:lang w:val="en-GB"/>
        </w:rPr>
        <w:t>Take part in development and delivery of first draft vision document for Damen in relation to delivery of asset management tooling</w:t>
      </w:r>
    </w:p>
    <w:p w14:paraId="69CC71F3" w14:textId="77777777" w:rsidR="000E4A41" w:rsidRPr="001B5303" w:rsidRDefault="000E4A41" w:rsidP="000E4A41">
      <w:pPr>
        <w:rPr>
          <w:rFonts w:cs="Arial"/>
          <w:sz w:val="20"/>
          <w:szCs w:val="20"/>
          <w:lang w:val="en-GB"/>
        </w:rPr>
      </w:pPr>
      <w:r w:rsidRPr="001B5303">
        <w:rPr>
          <w:sz w:val="20"/>
          <w:szCs w:val="20"/>
          <w:lang w:val="en-GB"/>
        </w:rPr>
        <w:t>…………</w:t>
      </w:r>
    </w:p>
    <w:p w14:paraId="633C6904" w14:textId="77777777" w:rsidR="000E4A41" w:rsidRPr="001B5303" w:rsidRDefault="000E4A41" w:rsidP="000E4A41">
      <w:pPr>
        <w:rPr>
          <w:rFonts w:cs="Arial"/>
          <w:sz w:val="20"/>
          <w:szCs w:val="20"/>
          <w:lang w:val="en-GB"/>
        </w:rPr>
      </w:pPr>
    </w:p>
    <w:p w14:paraId="1F95B451" w14:textId="77777777" w:rsidR="000E4A41" w:rsidRPr="001B5303" w:rsidRDefault="000E4A41" w:rsidP="000E4A41">
      <w:pPr>
        <w:rPr>
          <w:rFonts w:cs="Arial"/>
          <w:sz w:val="20"/>
          <w:szCs w:val="20"/>
          <w:u w:val="single"/>
          <w:lang w:val="en-GB"/>
        </w:rPr>
      </w:pPr>
      <w:r w:rsidRPr="001B5303">
        <w:rPr>
          <w:rFonts w:cs="Arial"/>
          <w:sz w:val="20"/>
          <w:szCs w:val="20"/>
          <w:u w:val="single"/>
          <w:lang w:val="en-GB"/>
        </w:rPr>
        <w:t>Long term goals (&gt;1 year):</w:t>
      </w:r>
    </w:p>
    <w:p w14:paraId="4D33568D" w14:textId="77777777" w:rsidR="000E4A41" w:rsidRPr="001B5303" w:rsidRDefault="000E4A41" w:rsidP="000E4A41">
      <w:pPr>
        <w:pStyle w:val="ListParagraph"/>
        <w:numPr>
          <w:ilvl w:val="0"/>
          <w:numId w:val="11"/>
        </w:numPr>
        <w:rPr>
          <w:rFonts w:cs="Arial"/>
          <w:sz w:val="20"/>
          <w:szCs w:val="20"/>
          <w:lang w:val="en-GB"/>
        </w:rPr>
      </w:pPr>
      <w:r w:rsidRPr="001B5303">
        <w:rPr>
          <w:rFonts w:cs="Arial"/>
          <w:sz w:val="20"/>
          <w:szCs w:val="20"/>
          <w:lang w:val="en-GB"/>
        </w:rPr>
        <w:t>Manage (develop and communicate) Damen vision wrt delivery of asset management tooling</w:t>
      </w:r>
    </w:p>
    <w:p w14:paraId="458C31DE" w14:textId="77777777" w:rsidR="000E4A41" w:rsidRPr="001B5303" w:rsidRDefault="000E4A41" w:rsidP="000E4A41">
      <w:pPr>
        <w:pStyle w:val="ListParagraph"/>
        <w:numPr>
          <w:ilvl w:val="0"/>
          <w:numId w:val="11"/>
        </w:numPr>
        <w:rPr>
          <w:rFonts w:cs="Arial"/>
          <w:sz w:val="20"/>
          <w:szCs w:val="20"/>
          <w:lang w:val="en-GB"/>
        </w:rPr>
      </w:pPr>
      <w:r w:rsidRPr="001B5303">
        <w:rPr>
          <w:rFonts w:cs="Arial"/>
          <w:sz w:val="20"/>
          <w:szCs w:val="20"/>
          <w:lang w:val="en-GB"/>
        </w:rPr>
        <w:t>Ensure coupling between Services maintenance planning tool and Damen Digital platform / data. Action Martijn de Munnik</w:t>
      </w:r>
    </w:p>
    <w:p w14:paraId="2E61F8E7" w14:textId="77777777" w:rsidR="000E4A41" w:rsidRPr="001B5303" w:rsidRDefault="000E4A41" w:rsidP="000E4A41">
      <w:pPr>
        <w:pStyle w:val="ListParagraph"/>
        <w:numPr>
          <w:ilvl w:val="0"/>
          <w:numId w:val="11"/>
        </w:numPr>
        <w:rPr>
          <w:rFonts w:cs="Arial"/>
          <w:sz w:val="20"/>
          <w:szCs w:val="20"/>
          <w:lang w:val="en-GB"/>
        </w:rPr>
      </w:pPr>
      <w:r w:rsidRPr="001B5303">
        <w:rPr>
          <w:rFonts w:cs="Arial"/>
          <w:sz w:val="20"/>
          <w:szCs w:val="20"/>
          <w:lang w:val="en-GB"/>
        </w:rPr>
        <w:t>Ensure coupling with spare parts and supply chain info. Action Thijs Verwoerd / Marcel Terlouw</w:t>
      </w:r>
    </w:p>
    <w:p w14:paraId="7F9674EE" w14:textId="77777777" w:rsidR="000E4A41" w:rsidRPr="001B5303" w:rsidRDefault="000E4A41" w:rsidP="000E4A41">
      <w:pPr>
        <w:pStyle w:val="ListParagraph"/>
        <w:numPr>
          <w:ilvl w:val="0"/>
          <w:numId w:val="11"/>
        </w:numPr>
        <w:rPr>
          <w:rFonts w:cs="Arial"/>
          <w:sz w:val="20"/>
          <w:szCs w:val="20"/>
          <w:lang w:val="en-GB"/>
        </w:rPr>
      </w:pPr>
      <w:r w:rsidRPr="001B5303">
        <w:rPr>
          <w:rFonts w:cs="Arial"/>
          <w:sz w:val="20"/>
          <w:szCs w:val="20"/>
          <w:lang w:val="en-GB"/>
        </w:rPr>
        <w:t>Ensure personnel responsible for Service delivery is capable.</w:t>
      </w:r>
    </w:p>
    <w:p w14:paraId="4A10C572" w14:textId="77777777" w:rsidR="000E4A41" w:rsidRPr="001B5303" w:rsidRDefault="000E4A41" w:rsidP="000E4A41">
      <w:pPr>
        <w:pStyle w:val="ListParagraph"/>
        <w:numPr>
          <w:ilvl w:val="0"/>
          <w:numId w:val="11"/>
        </w:numPr>
        <w:rPr>
          <w:rFonts w:cs="Arial"/>
          <w:sz w:val="20"/>
          <w:szCs w:val="20"/>
          <w:lang w:val="en-GB"/>
        </w:rPr>
      </w:pPr>
      <w:r w:rsidRPr="001B5303">
        <w:rPr>
          <w:rFonts w:cs="Arial"/>
          <w:sz w:val="20"/>
          <w:szCs w:val="20"/>
          <w:lang w:val="en-GB"/>
        </w:rPr>
        <w:t>Set up Partnership programs with selected OEMs – in close coop with purchasing</w:t>
      </w:r>
    </w:p>
    <w:p w14:paraId="00739157" w14:textId="77777777" w:rsidR="000E4A41" w:rsidRPr="001B5303" w:rsidRDefault="000E4A41" w:rsidP="000E4A41">
      <w:pPr>
        <w:pStyle w:val="ListParagraph"/>
        <w:rPr>
          <w:rFonts w:cs="Arial"/>
          <w:sz w:val="20"/>
          <w:szCs w:val="20"/>
          <w:lang w:val="en-GB"/>
        </w:rPr>
      </w:pPr>
      <w:r w:rsidRPr="001B5303">
        <w:rPr>
          <w:rFonts w:cs="Arial"/>
          <w:sz w:val="20"/>
          <w:szCs w:val="20"/>
          <w:lang w:val="en-GB"/>
        </w:rPr>
        <w:t>Partnerships both on a digital level and the related services such as PBC.</w:t>
      </w:r>
    </w:p>
    <w:p w14:paraId="6C9B71CC" w14:textId="77777777" w:rsidR="000E4A41" w:rsidRPr="001B5303" w:rsidRDefault="000E4A41" w:rsidP="000E4A41">
      <w:pPr>
        <w:pStyle w:val="ListParagraph"/>
        <w:numPr>
          <w:ilvl w:val="0"/>
          <w:numId w:val="11"/>
        </w:numPr>
        <w:rPr>
          <w:rFonts w:cs="Arial"/>
          <w:sz w:val="20"/>
          <w:szCs w:val="20"/>
          <w:lang w:val="en-GB"/>
        </w:rPr>
      </w:pPr>
      <w:r w:rsidRPr="001B5303">
        <w:rPr>
          <w:rFonts w:cs="Arial"/>
          <w:sz w:val="20"/>
          <w:szCs w:val="20"/>
          <w:lang w:val="en-GB"/>
        </w:rPr>
        <w:t xml:space="preserve">Set up and draft framework for delivery of PBC through Services. </w:t>
      </w:r>
    </w:p>
    <w:p w14:paraId="22698BFC" w14:textId="77777777" w:rsidR="000E4A41" w:rsidRPr="001B5303" w:rsidRDefault="000E4A41" w:rsidP="000E4A41">
      <w:pPr>
        <w:pStyle w:val="ListParagraph"/>
        <w:rPr>
          <w:rFonts w:cs="Arial"/>
          <w:sz w:val="20"/>
          <w:szCs w:val="20"/>
          <w:lang w:val="en-GB"/>
        </w:rPr>
      </w:pPr>
      <w:r w:rsidRPr="001B5303">
        <w:rPr>
          <w:rFonts w:cs="Arial"/>
          <w:sz w:val="20"/>
          <w:szCs w:val="20"/>
          <w:lang w:val="en-GB"/>
        </w:rPr>
        <w:t>PBC can be on uptime (end –state) but also on for example logistics, personnel or specific maintenance levels (DLM / OLM)</w:t>
      </w:r>
    </w:p>
    <w:p w14:paraId="462BFEB7" w14:textId="77777777" w:rsidR="000E4A41" w:rsidRPr="00EA396C" w:rsidRDefault="000E4A41" w:rsidP="000E4A41">
      <w:pPr>
        <w:rPr>
          <w:rFonts w:cs="Arial"/>
          <w:sz w:val="20"/>
          <w:szCs w:val="20"/>
          <w:lang w:val="de-DE"/>
        </w:rPr>
      </w:pPr>
      <w:r w:rsidRPr="00EA396C">
        <w:rPr>
          <w:rFonts w:cs="Arial"/>
          <w:sz w:val="20"/>
          <w:szCs w:val="20"/>
          <w:lang w:val="de-DE"/>
        </w:rPr>
        <w:t>……..</w:t>
      </w:r>
      <w:r w:rsidRPr="00EA396C">
        <w:rPr>
          <w:rFonts w:cs="Arial"/>
          <w:sz w:val="20"/>
          <w:szCs w:val="20"/>
          <w:lang w:val="de-DE"/>
        </w:rPr>
        <w:br/>
        <w:t>.</w:t>
      </w:r>
    </w:p>
    <w:p w14:paraId="7167E3F5" w14:textId="3F08BBB0" w:rsidR="005F0BCB" w:rsidRPr="00EA396C" w:rsidRDefault="005F0BCB">
      <w:pPr>
        <w:rPr>
          <w:rFonts w:cs="Arial"/>
          <w:lang w:val="de-DE"/>
        </w:rPr>
      </w:pPr>
      <w:r w:rsidRPr="00EA396C">
        <w:rPr>
          <w:rFonts w:cs="Arial"/>
          <w:lang w:val="de-DE"/>
        </w:rPr>
        <w:br w:type="page"/>
      </w:r>
    </w:p>
    <w:p w14:paraId="029AF980" w14:textId="4B9BE678" w:rsidR="005F0BCB" w:rsidRPr="00EA396C" w:rsidRDefault="005F0BCB" w:rsidP="005F0BCB">
      <w:pPr>
        <w:spacing w:line="240" w:lineRule="auto"/>
        <w:rPr>
          <w:rFonts w:cs="Arial"/>
          <w:b/>
          <w:sz w:val="20"/>
          <w:szCs w:val="20"/>
          <w:lang w:val="de-DE"/>
        </w:rPr>
      </w:pPr>
      <w:r w:rsidRPr="00EA396C">
        <w:rPr>
          <w:rFonts w:cs="Arial"/>
          <w:b/>
          <w:sz w:val="20"/>
          <w:szCs w:val="20"/>
          <w:lang w:val="de-DE"/>
        </w:rPr>
        <w:lastRenderedPageBreak/>
        <w:t>Sander Alles</w:t>
      </w:r>
    </w:p>
    <w:p w14:paraId="14EFB914" w14:textId="5AE8B884" w:rsidR="00E12C68" w:rsidRPr="00EA396C" w:rsidRDefault="00E12C68" w:rsidP="005F0BCB">
      <w:pPr>
        <w:spacing w:line="240" w:lineRule="auto"/>
        <w:rPr>
          <w:rFonts w:cs="Arial"/>
          <w:b/>
          <w:sz w:val="20"/>
          <w:szCs w:val="20"/>
          <w:lang w:val="de-DE"/>
        </w:rPr>
      </w:pPr>
      <w:r w:rsidRPr="00EA396C">
        <w:rPr>
          <w:rFonts w:cs="Arial"/>
          <w:b/>
          <w:sz w:val="20"/>
          <w:szCs w:val="20"/>
          <w:lang w:val="de-DE"/>
        </w:rPr>
        <w:t>Product Manager Damen Digital</w:t>
      </w:r>
    </w:p>
    <w:p w14:paraId="389925B6" w14:textId="7175D0AF" w:rsidR="00E12C68" w:rsidRDefault="00E12C68" w:rsidP="00E77BC6">
      <w:pPr>
        <w:spacing w:line="240" w:lineRule="auto"/>
        <w:rPr>
          <w:sz w:val="20"/>
          <w:szCs w:val="20"/>
          <w:lang w:val="en-GB"/>
        </w:rPr>
      </w:pPr>
      <w:r>
        <w:rPr>
          <w:rFonts w:cs="Arial"/>
          <w:b/>
          <w:sz w:val="20"/>
          <w:szCs w:val="20"/>
          <w:lang w:val="en-GB"/>
        </w:rPr>
        <w:t>Responsibilities:</w:t>
      </w:r>
    </w:p>
    <w:p w14:paraId="76253B9C" w14:textId="4FD3CE32" w:rsidR="00E12C68" w:rsidRPr="00E77BC6" w:rsidRDefault="00E12C68" w:rsidP="00E77BC6">
      <w:pPr>
        <w:pStyle w:val="NoSpacing"/>
        <w:numPr>
          <w:ilvl w:val="0"/>
          <w:numId w:val="11"/>
        </w:numPr>
        <w:rPr>
          <w:sz w:val="20"/>
          <w:szCs w:val="20"/>
          <w:lang w:val="en-GB"/>
        </w:rPr>
      </w:pPr>
      <w:r w:rsidRPr="00E77BC6">
        <w:rPr>
          <w:sz w:val="20"/>
          <w:szCs w:val="20"/>
          <w:lang w:val="en-GB"/>
        </w:rPr>
        <w:t>Translating product strategy into detailed requirements and prototypes</w:t>
      </w:r>
    </w:p>
    <w:p w14:paraId="3B595397" w14:textId="1BD03A34" w:rsidR="00B11537" w:rsidRPr="00E77BC6" w:rsidRDefault="00B331DC" w:rsidP="00E77BC6">
      <w:pPr>
        <w:pStyle w:val="NoSpacing"/>
        <w:numPr>
          <w:ilvl w:val="0"/>
          <w:numId w:val="11"/>
        </w:numPr>
        <w:rPr>
          <w:sz w:val="20"/>
          <w:szCs w:val="20"/>
          <w:lang w:val="en-GB"/>
        </w:rPr>
      </w:pPr>
      <w:r>
        <w:rPr>
          <w:sz w:val="20"/>
          <w:szCs w:val="20"/>
          <w:lang w:val="en-GB"/>
        </w:rPr>
        <w:t>Translate customer requirements into deliverables for IT-IM</w:t>
      </w:r>
    </w:p>
    <w:p w14:paraId="041F8F24" w14:textId="116F7D76" w:rsidR="00E12C68" w:rsidRPr="00E77BC6" w:rsidRDefault="00E12C68" w:rsidP="00E77BC6">
      <w:pPr>
        <w:pStyle w:val="NoSpacing"/>
        <w:numPr>
          <w:ilvl w:val="0"/>
          <w:numId w:val="11"/>
        </w:numPr>
        <w:rPr>
          <w:sz w:val="20"/>
          <w:szCs w:val="20"/>
          <w:lang w:val="en-GB"/>
        </w:rPr>
      </w:pPr>
      <w:r w:rsidRPr="00E77BC6">
        <w:rPr>
          <w:sz w:val="20"/>
          <w:szCs w:val="20"/>
          <w:lang w:val="en-GB"/>
        </w:rPr>
        <w:t xml:space="preserve">Set up and manage the roadmap for the platform, establish time schedules with </w:t>
      </w:r>
      <w:r w:rsidR="00E77BC6">
        <w:rPr>
          <w:sz w:val="20"/>
          <w:szCs w:val="20"/>
          <w:lang w:val="en-GB"/>
        </w:rPr>
        <w:t>Group IT-IM</w:t>
      </w:r>
    </w:p>
    <w:p w14:paraId="43153F1F" w14:textId="2550D114" w:rsidR="00B11537" w:rsidRDefault="00B331DC" w:rsidP="00E77BC6">
      <w:pPr>
        <w:pStyle w:val="NoSpacing"/>
        <w:numPr>
          <w:ilvl w:val="0"/>
          <w:numId w:val="11"/>
        </w:numPr>
        <w:rPr>
          <w:sz w:val="20"/>
          <w:szCs w:val="20"/>
          <w:lang w:val="en-GB"/>
        </w:rPr>
      </w:pPr>
      <w:r>
        <w:rPr>
          <w:sz w:val="20"/>
          <w:szCs w:val="20"/>
          <w:lang w:val="en-GB"/>
        </w:rPr>
        <w:t>Provide</w:t>
      </w:r>
      <w:r w:rsidR="00B11537" w:rsidRPr="00E77BC6">
        <w:rPr>
          <w:sz w:val="20"/>
          <w:szCs w:val="20"/>
          <w:lang w:val="en-GB"/>
        </w:rPr>
        <w:t xml:space="preserve"> Sales &amp; Business development </w:t>
      </w:r>
      <w:r>
        <w:rPr>
          <w:sz w:val="20"/>
          <w:szCs w:val="20"/>
          <w:lang w:val="en-GB"/>
        </w:rPr>
        <w:t xml:space="preserve">the technical possibilities and constraints </w:t>
      </w:r>
      <w:r w:rsidR="00B11537" w:rsidRPr="00E77BC6">
        <w:rPr>
          <w:sz w:val="20"/>
          <w:szCs w:val="20"/>
          <w:lang w:val="en-GB"/>
        </w:rPr>
        <w:t>to develop product sales strategies</w:t>
      </w:r>
    </w:p>
    <w:p w14:paraId="27C832F9" w14:textId="73A6F950" w:rsidR="001233E9" w:rsidRPr="0012515B" w:rsidRDefault="00594F2D" w:rsidP="00B331DC">
      <w:pPr>
        <w:pStyle w:val="NoSpacing"/>
        <w:numPr>
          <w:ilvl w:val="0"/>
          <w:numId w:val="11"/>
        </w:numPr>
        <w:rPr>
          <w:sz w:val="20"/>
          <w:szCs w:val="20"/>
          <w:lang w:val="en-GB"/>
        </w:rPr>
      </w:pPr>
      <w:r w:rsidRPr="00B331DC">
        <w:rPr>
          <w:sz w:val="20"/>
          <w:szCs w:val="20"/>
          <w:lang w:val="en-GB"/>
        </w:rPr>
        <w:t>Scope and prioritize based on business and customer impact</w:t>
      </w:r>
      <w:r w:rsidR="00B331DC" w:rsidRPr="00B331DC" w:rsidDel="00B331DC">
        <w:rPr>
          <w:sz w:val="20"/>
          <w:szCs w:val="20"/>
          <w:lang w:val="en-GB"/>
        </w:rPr>
        <w:t xml:space="preserve"> </w:t>
      </w:r>
      <w:r w:rsidR="001233E9" w:rsidRPr="00B331DC">
        <w:rPr>
          <w:sz w:val="20"/>
          <w:szCs w:val="20"/>
          <w:lang w:val="en-GB"/>
        </w:rPr>
        <w:t>(Co) determine product pricing by utilizing market data; reviewing production and sales costs; anticipating volume</w:t>
      </w:r>
    </w:p>
    <w:p w14:paraId="611D3260" w14:textId="77777777" w:rsidR="00E12C68" w:rsidRDefault="00E12C68" w:rsidP="00E77BC6">
      <w:pPr>
        <w:pStyle w:val="NoSpacing"/>
        <w:numPr>
          <w:ilvl w:val="0"/>
          <w:numId w:val="11"/>
        </w:numPr>
        <w:rPr>
          <w:sz w:val="20"/>
          <w:szCs w:val="20"/>
          <w:lang w:val="en-GB"/>
        </w:rPr>
      </w:pPr>
      <w:r w:rsidRPr="00E77BC6">
        <w:rPr>
          <w:sz w:val="20"/>
          <w:szCs w:val="20"/>
          <w:lang w:val="en-GB"/>
        </w:rPr>
        <w:t>Provide sales support to the various sales organizations and keep an overview of all ongoing initiatives with expected delivery date and explain the added value for each stakeholder</w:t>
      </w:r>
    </w:p>
    <w:p w14:paraId="6A3AFAD4" w14:textId="73AAA543" w:rsidR="00594F2D" w:rsidRDefault="00594F2D" w:rsidP="00E77BC6">
      <w:pPr>
        <w:pStyle w:val="NoSpacing"/>
        <w:numPr>
          <w:ilvl w:val="0"/>
          <w:numId w:val="11"/>
        </w:numPr>
        <w:rPr>
          <w:sz w:val="20"/>
          <w:szCs w:val="20"/>
          <w:lang w:val="en-GB"/>
        </w:rPr>
      </w:pPr>
      <w:r>
        <w:rPr>
          <w:sz w:val="20"/>
          <w:szCs w:val="20"/>
          <w:lang w:val="en-GB"/>
        </w:rPr>
        <w:t>I</w:t>
      </w:r>
      <w:r w:rsidRPr="00594F2D">
        <w:rPr>
          <w:sz w:val="20"/>
          <w:szCs w:val="20"/>
          <w:lang w:val="en-GB"/>
        </w:rPr>
        <w:t>mprove customer experience and drive growth</w:t>
      </w:r>
    </w:p>
    <w:p w14:paraId="0B7BA942" w14:textId="47B871A1" w:rsidR="00594F2D" w:rsidRPr="00E77BC6" w:rsidRDefault="00594F2D" w:rsidP="00E77BC6">
      <w:pPr>
        <w:pStyle w:val="NoSpacing"/>
        <w:numPr>
          <w:ilvl w:val="0"/>
          <w:numId w:val="11"/>
        </w:numPr>
        <w:rPr>
          <w:sz w:val="20"/>
          <w:szCs w:val="20"/>
          <w:lang w:val="en-GB"/>
        </w:rPr>
      </w:pPr>
      <w:r w:rsidRPr="00594F2D">
        <w:rPr>
          <w:sz w:val="20"/>
          <w:szCs w:val="20"/>
          <w:lang w:val="en-GB"/>
        </w:rPr>
        <w:t>Act as a product evangelist to build awareness and understanding</w:t>
      </w:r>
    </w:p>
    <w:p w14:paraId="4A263A40" w14:textId="77777777" w:rsidR="00E12C68" w:rsidRPr="00E77BC6" w:rsidRDefault="00E12C68" w:rsidP="00E77BC6">
      <w:pPr>
        <w:ind w:left="360"/>
        <w:rPr>
          <w:rFonts w:cs="Arial"/>
          <w:sz w:val="20"/>
          <w:szCs w:val="20"/>
          <w:lang w:val="en-GB"/>
        </w:rPr>
      </w:pPr>
    </w:p>
    <w:p w14:paraId="4D15215C" w14:textId="3D834F00" w:rsidR="00C110D2" w:rsidRDefault="00E12C68" w:rsidP="00C110D2">
      <w:pPr>
        <w:rPr>
          <w:rFonts w:cs="Arial"/>
          <w:lang w:val="en-GB"/>
        </w:rPr>
      </w:pPr>
      <w:r>
        <w:rPr>
          <w:rFonts w:cs="Arial"/>
          <w:lang w:val="en-GB"/>
        </w:rPr>
        <w:t>Short term goals</w:t>
      </w:r>
      <w:r w:rsidR="0012515B">
        <w:rPr>
          <w:rFonts w:cs="Arial"/>
          <w:lang w:val="en-GB"/>
        </w:rPr>
        <w:t xml:space="preserve"> (&lt; 1 year)</w:t>
      </w:r>
      <w:r>
        <w:rPr>
          <w:rFonts w:cs="Arial"/>
          <w:lang w:val="en-GB"/>
        </w:rPr>
        <w:t>:</w:t>
      </w:r>
    </w:p>
    <w:p w14:paraId="2B296D31" w14:textId="603BEDE0" w:rsidR="00950AA2" w:rsidRPr="00E77BC6" w:rsidRDefault="00950AA2" w:rsidP="00E77BC6">
      <w:pPr>
        <w:pStyle w:val="NoSpacing"/>
        <w:numPr>
          <w:ilvl w:val="0"/>
          <w:numId w:val="11"/>
        </w:numPr>
        <w:rPr>
          <w:sz w:val="20"/>
          <w:szCs w:val="20"/>
          <w:lang w:val="en-GB"/>
        </w:rPr>
      </w:pPr>
      <w:r w:rsidRPr="00E77BC6">
        <w:rPr>
          <w:sz w:val="20"/>
          <w:szCs w:val="20"/>
          <w:lang w:val="en-GB"/>
        </w:rPr>
        <w:t>Autumn 2017: a stable and future proof digital platform</w:t>
      </w:r>
    </w:p>
    <w:p w14:paraId="3F00F79F" w14:textId="12DCA346" w:rsidR="00950AA2" w:rsidRPr="00E77BC6" w:rsidRDefault="00950AA2" w:rsidP="00E77BC6">
      <w:pPr>
        <w:pStyle w:val="NoSpacing"/>
        <w:numPr>
          <w:ilvl w:val="0"/>
          <w:numId w:val="11"/>
        </w:numPr>
        <w:rPr>
          <w:sz w:val="20"/>
          <w:szCs w:val="20"/>
          <w:lang w:val="en-GB"/>
        </w:rPr>
      </w:pPr>
      <w:r w:rsidRPr="00E77BC6">
        <w:rPr>
          <w:sz w:val="20"/>
          <w:szCs w:val="20"/>
          <w:lang w:val="en-GB"/>
        </w:rPr>
        <w:t>Christmas 2017: first apps running</w:t>
      </w:r>
    </w:p>
    <w:p w14:paraId="536E2E75" w14:textId="77777777" w:rsidR="00594F2D" w:rsidRDefault="00594F2D" w:rsidP="00C110D2">
      <w:pPr>
        <w:rPr>
          <w:rFonts w:cs="Arial"/>
          <w:lang w:val="en-GB"/>
        </w:rPr>
      </w:pPr>
    </w:p>
    <w:p w14:paraId="194321A9" w14:textId="06E20EDC" w:rsidR="00E12C68" w:rsidRDefault="00E12C68" w:rsidP="00C110D2">
      <w:pPr>
        <w:rPr>
          <w:rFonts w:cs="Arial"/>
          <w:lang w:val="en-GB"/>
        </w:rPr>
      </w:pPr>
      <w:r>
        <w:rPr>
          <w:rFonts w:cs="Arial"/>
          <w:lang w:val="en-GB"/>
        </w:rPr>
        <w:t>Long term goals</w:t>
      </w:r>
      <w:r w:rsidR="0012515B">
        <w:rPr>
          <w:rFonts w:cs="Arial"/>
          <w:lang w:val="en-GB"/>
        </w:rPr>
        <w:t xml:space="preserve"> (&gt; 1 year)</w:t>
      </w:r>
      <w:r>
        <w:rPr>
          <w:rFonts w:cs="Arial"/>
          <w:lang w:val="en-GB"/>
        </w:rPr>
        <w:t>:</w:t>
      </w:r>
    </w:p>
    <w:p w14:paraId="0004F635" w14:textId="2A704038" w:rsidR="00950AA2" w:rsidRPr="00E77BC6" w:rsidRDefault="00594F2D" w:rsidP="00E77BC6">
      <w:pPr>
        <w:pStyle w:val="NoSpacing"/>
        <w:numPr>
          <w:ilvl w:val="0"/>
          <w:numId w:val="11"/>
        </w:numPr>
        <w:rPr>
          <w:sz w:val="20"/>
          <w:szCs w:val="20"/>
          <w:lang w:val="en-GB"/>
        </w:rPr>
      </w:pPr>
      <w:r>
        <w:rPr>
          <w:sz w:val="20"/>
          <w:szCs w:val="20"/>
          <w:lang w:val="en-GB"/>
        </w:rPr>
        <w:t>Achieve a c</w:t>
      </w:r>
      <w:r w:rsidR="00950AA2" w:rsidRPr="00E77BC6">
        <w:rPr>
          <w:sz w:val="20"/>
          <w:szCs w:val="20"/>
          <w:lang w:val="en-GB"/>
        </w:rPr>
        <w:t>lose cooperation with product groups</w:t>
      </w:r>
      <w:r>
        <w:rPr>
          <w:sz w:val="20"/>
          <w:szCs w:val="20"/>
          <w:lang w:val="en-GB"/>
        </w:rPr>
        <w:t xml:space="preserve"> within</w:t>
      </w:r>
      <w:r w:rsidR="00950AA2" w:rsidRPr="00E77BC6">
        <w:rPr>
          <w:sz w:val="20"/>
          <w:szCs w:val="20"/>
          <w:lang w:val="en-GB"/>
        </w:rPr>
        <w:t xml:space="preserve"> Damen</w:t>
      </w:r>
    </w:p>
    <w:p w14:paraId="16F7058F" w14:textId="098A0C73" w:rsidR="00950AA2" w:rsidRDefault="00594F2D" w:rsidP="00E77BC6">
      <w:pPr>
        <w:pStyle w:val="NoSpacing"/>
        <w:numPr>
          <w:ilvl w:val="0"/>
          <w:numId w:val="11"/>
        </w:numPr>
        <w:rPr>
          <w:sz w:val="20"/>
          <w:szCs w:val="20"/>
          <w:lang w:val="en-GB"/>
        </w:rPr>
      </w:pPr>
      <w:r>
        <w:rPr>
          <w:sz w:val="20"/>
          <w:szCs w:val="20"/>
          <w:lang w:val="en-GB"/>
        </w:rPr>
        <w:t>Realize d</w:t>
      </w:r>
      <w:r w:rsidR="00950AA2" w:rsidRPr="00E77BC6">
        <w:rPr>
          <w:sz w:val="20"/>
          <w:szCs w:val="20"/>
          <w:lang w:val="en-GB"/>
        </w:rPr>
        <w:t>emand driven agile app development</w:t>
      </w:r>
    </w:p>
    <w:p w14:paraId="100C4CFB" w14:textId="244A474E" w:rsidR="00594F2D" w:rsidRDefault="00594F2D" w:rsidP="00E77BC6">
      <w:pPr>
        <w:pStyle w:val="NoSpacing"/>
        <w:numPr>
          <w:ilvl w:val="0"/>
          <w:numId w:val="11"/>
        </w:numPr>
        <w:rPr>
          <w:sz w:val="20"/>
          <w:szCs w:val="20"/>
          <w:lang w:val="en-GB"/>
        </w:rPr>
      </w:pPr>
      <w:r>
        <w:rPr>
          <w:sz w:val="20"/>
          <w:szCs w:val="20"/>
          <w:lang w:val="en-GB"/>
        </w:rPr>
        <w:t>App sales will cover all cost for the platform including internal usage for product groups</w:t>
      </w:r>
      <w:r w:rsidR="00E77BC6">
        <w:rPr>
          <w:sz w:val="20"/>
          <w:szCs w:val="20"/>
          <w:lang w:val="en-GB"/>
        </w:rPr>
        <w:t xml:space="preserve"> / research</w:t>
      </w:r>
    </w:p>
    <w:p w14:paraId="55DD2365" w14:textId="6EE99719" w:rsidR="00594F2D" w:rsidRPr="00E77BC6" w:rsidRDefault="00E77BC6" w:rsidP="00E77BC6">
      <w:pPr>
        <w:pStyle w:val="NoSpacing"/>
        <w:numPr>
          <w:ilvl w:val="0"/>
          <w:numId w:val="11"/>
        </w:numPr>
        <w:rPr>
          <w:sz w:val="20"/>
          <w:szCs w:val="20"/>
          <w:lang w:val="en-GB"/>
        </w:rPr>
      </w:pPr>
      <w:r>
        <w:rPr>
          <w:sz w:val="20"/>
          <w:szCs w:val="20"/>
          <w:lang w:val="en-GB"/>
        </w:rPr>
        <w:t>Drive towards Servitization</w:t>
      </w:r>
    </w:p>
    <w:p w14:paraId="1D9CF3ED" w14:textId="606DE81C" w:rsidR="00950AA2" w:rsidRPr="00E77BC6" w:rsidRDefault="00950AA2" w:rsidP="00E77BC6">
      <w:pPr>
        <w:pStyle w:val="NoSpacing"/>
        <w:numPr>
          <w:ilvl w:val="0"/>
          <w:numId w:val="11"/>
        </w:numPr>
        <w:rPr>
          <w:sz w:val="20"/>
          <w:szCs w:val="20"/>
          <w:lang w:val="en-GB"/>
        </w:rPr>
      </w:pPr>
      <w:r w:rsidRPr="00E77BC6">
        <w:rPr>
          <w:sz w:val="20"/>
          <w:szCs w:val="20"/>
          <w:lang w:val="en-GB"/>
        </w:rPr>
        <w:t xml:space="preserve">Digital </w:t>
      </w:r>
      <w:r w:rsidR="00594F2D" w:rsidRPr="00E77BC6">
        <w:rPr>
          <w:sz w:val="20"/>
          <w:szCs w:val="20"/>
          <w:lang w:val="en-GB"/>
        </w:rPr>
        <w:t>is incorporated in the genes of Damen</w:t>
      </w:r>
    </w:p>
    <w:p w14:paraId="5FC915D1" w14:textId="77777777" w:rsidR="00E12C68" w:rsidRPr="00DA582A" w:rsidRDefault="00E12C68" w:rsidP="00C110D2">
      <w:pPr>
        <w:rPr>
          <w:rFonts w:cs="Arial"/>
          <w:lang w:val="en-GB"/>
        </w:rPr>
      </w:pPr>
    </w:p>
    <w:sectPr w:rsidR="00E12C68" w:rsidRPr="00DA582A" w:rsidSect="009E6A68">
      <w:headerReference w:type="default" r:id="rId43"/>
      <w:footerReference w:type="default" r:id="rId44"/>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 w:author="Rutger Blaauw" w:date="2017-05-20T21:17:00Z" w:initials="RB">
    <w:p w14:paraId="48C87A1A" w14:textId="28899B6E" w:rsidR="00D06FA1" w:rsidRDefault="00D06FA1">
      <w:pPr>
        <w:pStyle w:val="CommentText"/>
        <w:rPr>
          <w:lang w:val="en-US"/>
        </w:rPr>
      </w:pPr>
      <w:r>
        <w:rPr>
          <w:rStyle w:val="CommentReference"/>
        </w:rPr>
        <w:annotationRef/>
      </w:r>
      <w:r w:rsidRPr="007713DD">
        <w:rPr>
          <w:lang w:val="en-US"/>
        </w:rPr>
        <w:t>Which companies have? Any shipbuilders, or only OEM’s?</w:t>
      </w:r>
    </w:p>
    <w:p w14:paraId="065F9D0F" w14:textId="77777777" w:rsidR="00D06FA1" w:rsidRDefault="00D06FA1">
      <w:pPr>
        <w:pStyle w:val="CommentText"/>
        <w:rPr>
          <w:lang w:val="en-US"/>
        </w:rPr>
      </w:pPr>
    </w:p>
    <w:p w14:paraId="36E27880" w14:textId="3E81EE06" w:rsidR="00D06FA1" w:rsidRPr="007713DD" w:rsidRDefault="00D06FA1">
      <w:pPr>
        <w:pStyle w:val="CommentText"/>
        <w:rPr>
          <w:lang w:val="en-US"/>
        </w:rPr>
      </w:pPr>
      <w:r>
        <w:rPr>
          <w:lang w:val="en-US"/>
        </w:rPr>
        <w:t>Exactly, I don’t think Shipbuilding companies have</w:t>
      </w:r>
    </w:p>
  </w:comment>
  <w:comment w:id="5" w:author="Rutger Blaauw" w:date="2017-05-17T10:34:00Z" w:initials="RB">
    <w:p w14:paraId="29C9C49D" w14:textId="77777777" w:rsidR="00D06FA1" w:rsidRPr="005C1D46" w:rsidRDefault="00D06FA1" w:rsidP="00613EEC">
      <w:pPr>
        <w:pStyle w:val="CommentText"/>
        <w:rPr>
          <w:lang w:val="en-US"/>
        </w:rPr>
      </w:pPr>
      <w:r>
        <w:rPr>
          <w:rStyle w:val="CommentReference"/>
        </w:rPr>
        <w:annotationRef/>
      </w:r>
      <w:r w:rsidRPr="005C1D46">
        <w:rPr>
          <w:lang w:val="en-US"/>
        </w:rPr>
        <w:t xml:space="preserve">This para should be simplified and reference should be made to </w:t>
      </w:r>
      <w:r>
        <w:rPr>
          <w:lang w:val="en-US"/>
        </w:rPr>
        <w:t>the figure below the text</w:t>
      </w:r>
    </w:p>
  </w:comment>
  <w:comment w:id="6" w:author="Rutger Blaauw" w:date="2017-05-08T21:30:00Z" w:initials="RB">
    <w:p w14:paraId="3C8876FA" w14:textId="77777777" w:rsidR="00D06FA1" w:rsidRPr="00E50FE0" w:rsidRDefault="00D06FA1" w:rsidP="00613EEC">
      <w:pPr>
        <w:pStyle w:val="CommentText"/>
        <w:rPr>
          <w:lang w:val="en-US"/>
        </w:rPr>
      </w:pPr>
      <w:r>
        <w:rPr>
          <w:rStyle w:val="CommentReference"/>
        </w:rPr>
        <w:annotationRef/>
      </w:r>
      <w:r>
        <w:rPr>
          <w:lang w:val="en-US"/>
        </w:rPr>
        <w:t>Integration of autonomous sailing in DD should be visualized in picture where future split of initiatives should be visualized.</w:t>
      </w:r>
    </w:p>
  </w:comment>
  <w:comment w:id="13" w:author="Rutger Blaauw" w:date="2017-05-17T11:11:00Z" w:initials="RB">
    <w:p w14:paraId="1F2DA8BF" w14:textId="381308F0" w:rsidR="00D06FA1" w:rsidRPr="002F0280" w:rsidRDefault="00D06FA1">
      <w:pPr>
        <w:pStyle w:val="CommentText"/>
        <w:rPr>
          <w:lang w:val="en-US"/>
        </w:rPr>
      </w:pPr>
      <w:r>
        <w:rPr>
          <w:rStyle w:val="CommentReference"/>
        </w:rPr>
        <w:annotationRef/>
      </w:r>
      <w:r w:rsidRPr="002F0280">
        <w:rPr>
          <w:lang w:val="en-US"/>
        </w:rPr>
        <w:t>Dir. Purchasing to be included.</w:t>
      </w:r>
    </w:p>
  </w:comment>
  <w:comment w:id="14" w:author="Sander Alles" w:date="2017-05-22T15:21:00Z" w:initials="SA">
    <w:p w14:paraId="207A1AFA" w14:textId="79CEBF14" w:rsidR="00D06FA1" w:rsidRPr="00B11537" w:rsidRDefault="00D06FA1">
      <w:pPr>
        <w:pStyle w:val="CommentText"/>
        <w:rPr>
          <w:lang w:val="en-US"/>
        </w:rPr>
      </w:pPr>
      <w:r>
        <w:rPr>
          <w:rStyle w:val="CommentReference"/>
        </w:rPr>
        <w:annotationRef/>
      </w:r>
      <w:r w:rsidRPr="00B11537">
        <w:rPr>
          <w:lang w:val="en-US"/>
        </w:rPr>
        <w:t>Agreed</w:t>
      </w:r>
    </w:p>
    <w:p w14:paraId="6D07D507" w14:textId="5048B9E9" w:rsidR="00D06FA1" w:rsidRPr="002044E8" w:rsidRDefault="00D06FA1">
      <w:pPr>
        <w:pStyle w:val="CommentText"/>
        <w:rPr>
          <w:lang w:val="en-US"/>
        </w:rPr>
      </w:pPr>
      <w:r w:rsidRPr="002044E8">
        <w:rPr>
          <w:lang w:val="en-US"/>
        </w:rPr>
        <w:t>Please remove “Digi” terminology</w:t>
      </w:r>
    </w:p>
  </w:comment>
  <w:comment w:id="85" w:author="Sander Alles" w:date="2017-05-24T09:22:00Z" w:initials="SA">
    <w:p w14:paraId="3AED8796" w14:textId="5728D142" w:rsidR="00D06FA1" w:rsidRPr="002044E8" w:rsidRDefault="00D06FA1">
      <w:pPr>
        <w:pStyle w:val="CommentText"/>
        <w:rPr>
          <w:lang w:val="en-US"/>
        </w:rPr>
      </w:pPr>
      <w:r>
        <w:rPr>
          <w:rStyle w:val="CommentReference"/>
        </w:rPr>
        <w:annotationRef/>
      </w:r>
      <w:r w:rsidRPr="002044E8">
        <w:rPr>
          <w:lang w:val="en-US"/>
        </w:rPr>
        <w:t>Rethinking what we have done so far, the approach needs to</w:t>
      </w:r>
      <w:r>
        <w:rPr>
          <w:lang w:val="en-US"/>
        </w:rPr>
        <w:t xml:space="preserve"> </w:t>
      </w:r>
      <w:r w:rsidRPr="002044E8">
        <w:rPr>
          <w:lang w:val="en-US"/>
        </w:rPr>
        <w:t>be re-written</w:t>
      </w:r>
    </w:p>
  </w:comment>
  <w:comment w:id="88" w:author="Sander Alles" w:date="2017-05-24T09:23:00Z" w:initials="SA">
    <w:p w14:paraId="53F0C5DD" w14:textId="3C33F2E2" w:rsidR="00D06FA1" w:rsidRPr="002044E8" w:rsidRDefault="00D06FA1">
      <w:pPr>
        <w:pStyle w:val="CommentText"/>
        <w:rPr>
          <w:lang w:val="en-US"/>
        </w:rPr>
      </w:pPr>
      <w:r>
        <w:rPr>
          <w:rStyle w:val="CommentReference"/>
        </w:rPr>
        <w:annotationRef/>
      </w:r>
      <w:r w:rsidRPr="002044E8">
        <w:rPr>
          <w:lang w:val="en-US"/>
        </w:rPr>
        <w:t>An additional sheet explaining the platform is being made</w:t>
      </w:r>
      <w:r>
        <w:rPr>
          <w:lang w:val="en-US"/>
        </w:rPr>
        <w:t xml:space="preserve"> and should be added to this document</w:t>
      </w:r>
    </w:p>
  </w:comment>
  <w:comment w:id="90" w:author="Sander Alles" w:date="2017-05-24T09:24:00Z" w:initials="SA">
    <w:p w14:paraId="5BD06E40" w14:textId="42C06CB2" w:rsidR="00D06FA1" w:rsidRPr="002044E8" w:rsidRDefault="00D06FA1">
      <w:pPr>
        <w:pStyle w:val="CommentText"/>
        <w:rPr>
          <w:lang w:val="en-US"/>
        </w:rPr>
      </w:pPr>
      <w:r>
        <w:rPr>
          <w:rStyle w:val="CommentReference"/>
        </w:rPr>
        <w:annotationRef/>
      </w:r>
      <w:r w:rsidRPr="002044E8">
        <w:rPr>
          <w:lang w:val="en-US"/>
        </w:rPr>
        <w:t>The library of applications shall be displayed as icons</w:t>
      </w:r>
      <w:r>
        <w:rPr>
          <w:lang w:val="en-US"/>
        </w:rPr>
        <w:t>. (One icon for an overview of a customer preferred selection)</w:t>
      </w:r>
    </w:p>
  </w:comment>
  <w:comment w:id="114" w:author="Rutger Blaauw" w:date="2017-05-21T21:39:00Z" w:initials="RB">
    <w:p w14:paraId="6DED641F" w14:textId="6FED0730" w:rsidR="00D06FA1" w:rsidRDefault="00D06FA1">
      <w:pPr>
        <w:pStyle w:val="CommentText"/>
      </w:pPr>
      <w:r>
        <w:rPr>
          <w:rStyle w:val="CommentReference"/>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6E27880" w15:done="0"/>
  <w15:commentEx w15:paraId="29C9C49D" w15:done="0"/>
  <w15:commentEx w15:paraId="3C8876FA" w15:done="0"/>
  <w15:commentEx w15:paraId="1F2DA8BF" w15:done="0"/>
  <w15:commentEx w15:paraId="6D07D507" w15:paraIdParent="1F2DA8BF" w15:done="0"/>
  <w15:commentEx w15:paraId="3AED8796" w15:done="0"/>
  <w15:commentEx w15:paraId="53F0C5DD" w15:done="0"/>
  <w15:commentEx w15:paraId="5BD06E40" w15:done="0"/>
  <w15:commentEx w15:paraId="6DED641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445098" w14:textId="77777777" w:rsidR="00D06FA1" w:rsidRDefault="00D06FA1" w:rsidP="00E834EC">
      <w:pPr>
        <w:spacing w:after="0" w:line="240" w:lineRule="auto"/>
      </w:pPr>
      <w:r>
        <w:separator/>
      </w:r>
    </w:p>
  </w:endnote>
  <w:endnote w:type="continuationSeparator" w:id="0">
    <w:p w14:paraId="115203E3" w14:textId="77777777" w:rsidR="00D06FA1" w:rsidRDefault="00D06FA1" w:rsidP="00E834EC">
      <w:pPr>
        <w:spacing w:after="0" w:line="240" w:lineRule="auto"/>
      </w:pPr>
      <w:r>
        <w:continuationSeparator/>
      </w:r>
    </w:p>
  </w:endnote>
  <w:endnote w:type="continuationNotice" w:id="1">
    <w:p w14:paraId="4EF9EDAF" w14:textId="77777777" w:rsidR="00D06FA1" w:rsidRDefault="00D06FA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16D586" w14:textId="2F0712FD" w:rsidR="00D06FA1" w:rsidRDefault="00D06FA1" w:rsidP="000A2001">
    <w:pPr>
      <w:pStyle w:val="Footer"/>
      <w:pBdr>
        <w:top w:val="single" w:sz="4" w:space="1" w:color="D9D9D9" w:themeColor="background1" w:themeShade="D9"/>
      </w:pBdr>
      <w:tabs>
        <w:tab w:val="clear" w:pos="9026"/>
        <w:tab w:val="left" w:pos="851"/>
        <w:tab w:val="left" w:pos="993"/>
      </w:tabs>
      <w:rPr>
        <w:lang w:val="en-US"/>
      </w:rPr>
    </w:pPr>
    <w:r w:rsidRPr="000A2001">
      <w:rPr>
        <w:lang w:val="en-US"/>
      </w:rPr>
      <w:t>Version</w:t>
    </w:r>
    <w:r w:rsidRPr="000A2001">
      <w:rPr>
        <w:lang w:val="en-US"/>
      </w:rPr>
      <w:tab/>
      <w:t>:</w:t>
    </w:r>
    <w:r>
      <w:rPr>
        <w:lang w:val="en-US"/>
      </w:rPr>
      <w:t xml:space="preserve"> 0.8</w:t>
    </w:r>
    <w:r w:rsidRPr="000A2001">
      <w:rPr>
        <w:lang w:val="en-US"/>
      </w:rPr>
      <w:tab/>
    </w:r>
  </w:p>
  <w:p w14:paraId="2F16D587" w14:textId="3D704462" w:rsidR="00D06FA1" w:rsidRPr="000A2001" w:rsidRDefault="00D06FA1" w:rsidP="000A2001">
    <w:pPr>
      <w:pStyle w:val="Footer"/>
      <w:pBdr>
        <w:top w:val="single" w:sz="4" w:space="1" w:color="D9D9D9" w:themeColor="background1" w:themeShade="D9"/>
      </w:pBdr>
      <w:tabs>
        <w:tab w:val="clear" w:pos="9026"/>
        <w:tab w:val="left" w:pos="851"/>
        <w:tab w:val="left" w:pos="993"/>
      </w:tabs>
      <w:rPr>
        <w:lang w:val="en-US"/>
      </w:rPr>
    </w:pPr>
    <w:r w:rsidRPr="000A2001">
      <w:rPr>
        <w:lang w:val="en-US"/>
      </w:rPr>
      <w:t>Author</w:t>
    </w:r>
    <w:r w:rsidRPr="000A2001">
      <w:rPr>
        <w:lang w:val="en-US"/>
      </w:rPr>
      <w:tab/>
      <w:t xml:space="preserve">: </w:t>
    </w:r>
    <w:sdt>
      <w:sdtPr>
        <w:rPr>
          <w:lang w:val="en-US"/>
        </w:rPr>
        <w:alias w:val="Author"/>
        <w:tag w:val=""/>
        <w:id w:val="-1462101682"/>
        <w:dataBinding w:prefixMappings="xmlns:ns0='http://purl.org/dc/elements/1.1/' xmlns:ns1='http://schemas.openxmlformats.org/package/2006/metadata/core-properties' " w:xpath="/ns1:coreProperties[1]/ns0:creator[1]" w:storeItemID="{6C3C8BC8-F283-45AE-878A-BAB7291924A1}"/>
        <w:text/>
      </w:sdtPr>
      <w:sdtEndPr/>
      <w:sdtContent>
        <w:r>
          <w:rPr>
            <w:lang w:val="en-US"/>
          </w:rPr>
          <w:t>Damen Digital</w:t>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1991B6" w14:textId="77777777" w:rsidR="00D06FA1" w:rsidRDefault="00D06FA1" w:rsidP="00E834EC">
      <w:pPr>
        <w:spacing w:after="0" w:line="240" w:lineRule="auto"/>
      </w:pPr>
      <w:r>
        <w:separator/>
      </w:r>
    </w:p>
  </w:footnote>
  <w:footnote w:type="continuationSeparator" w:id="0">
    <w:p w14:paraId="1767232F" w14:textId="77777777" w:rsidR="00D06FA1" w:rsidRDefault="00D06FA1" w:rsidP="00E834EC">
      <w:pPr>
        <w:spacing w:after="0" w:line="240" w:lineRule="auto"/>
      </w:pPr>
      <w:r>
        <w:continuationSeparator/>
      </w:r>
    </w:p>
  </w:footnote>
  <w:footnote w:type="continuationNotice" w:id="1">
    <w:p w14:paraId="0247C8E8" w14:textId="77777777" w:rsidR="00D06FA1" w:rsidRDefault="00D06FA1">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16D585" w14:textId="77777777" w:rsidR="00D06FA1" w:rsidRDefault="00D06FA1">
    <w:pPr>
      <w:pStyle w:val="Header"/>
    </w:pPr>
    <w:r>
      <w:rPr>
        <w:noProof/>
        <w:lang w:val="en-US"/>
      </w:rPr>
      <w:drawing>
        <wp:anchor distT="0" distB="0" distL="114300" distR="114300" simplePos="0" relativeHeight="251658242" behindDoc="0" locked="0" layoutInCell="1" allowOverlap="1" wp14:anchorId="2F16D589" wp14:editId="2F16D58A">
          <wp:simplePos x="0" y="0"/>
          <wp:positionH relativeFrom="column">
            <wp:posOffset>4830793</wp:posOffset>
          </wp:positionH>
          <wp:positionV relativeFrom="paragraph">
            <wp:posOffset>-88613</wp:posOffset>
          </wp:positionV>
          <wp:extent cx="1000800" cy="205200"/>
          <wp:effectExtent l="0" t="0" r="8890" b="44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men%20Shipyards%20Group.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00800" cy="2052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58241" behindDoc="0" locked="0" layoutInCell="0" allowOverlap="1" wp14:anchorId="2F16D58B" wp14:editId="2F16D58C">
              <wp:simplePos x="0" y="0"/>
              <wp:positionH relativeFrom="margin">
                <wp:align>left</wp:align>
              </wp:positionH>
              <wp:positionV relativeFrom="topMargin">
                <wp:align>center</wp:align>
              </wp:positionV>
              <wp:extent cx="5943600" cy="170815"/>
              <wp:effectExtent l="0" t="0" r="0" b="1905"/>
              <wp:wrapNone/>
              <wp:docPr id="473" name="Text Box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cs="Arial"/>
                            </w:rPr>
                            <w:alias w:val="Title"/>
                            <w:id w:val="78679243"/>
                            <w:dataBinding w:prefixMappings="xmlns:ns0='http://schemas.openxmlformats.org/package/2006/metadata/core-properties' xmlns:ns1='http://purl.org/dc/elements/1.1/'" w:xpath="/ns0:coreProperties[1]/ns1:title[1]" w:storeItemID="{6C3C8BC8-F283-45AE-878A-BAB7291924A1}"/>
                            <w:text/>
                          </w:sdtPr>
                          <w:sdtEndPr/>
                          <w:sdtContent>
                            <w:p w14:paraId="2F16D58F" w14:textId="5BAA8CA7" w:rsidR="00D06FA1" w:rsidRPr="00054C12" w:rsidRDefault="00D06FA1">
                              <w:pPr>
                                <w:spacing w:after="0" w:line="240" w:lineRule="auto"/>
                                <w:rPr>
                                  <w:rFonts w:cs="Arial"/>
                                </w:rPr>
                              </w:pPr>
                              <w:r>
                                <w:rPr>
                                  <w:rFonts w:cs="Arial"/>
                                </w:rPr>
                                <w:t>Damen Digital</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2F16D58B" id="_x0000_t202" coordsize="21600,21600" o:spt="202" path="m,l,21600r21600,l21600,xe">
              <v:stroke joinstyle="miter"/>
              <v:path gradientshapeok="t" o:connecttype="rect"/>
            </v:shapetype>
            <v:shape id="Text Box 473" o:spid="_x0000_s1027" type="#_x0000_t202" style="position:absolute;margin-left:0;margin-top:0;width:468pt;height:13.45pt;z-index:251658241;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" o:allowincell="f" filled="f" stroked="f">
              <v:textbox style="mso-fit-shape-to-text:t" inset=",0,,0">
                <w:txbxContent>
                  <w:sdt>
                    <w:sdtPr>
                      <w:rPr>
                        <w:rFonts w:cs="Arial"/>
                      </w:rPr>
                      <w:alias w:val="Title"/>
                      <w:id w:val="78679243"/>
                      <w:dataBinding w:prefixMappings="xmlns:ns0='http://schemas.openxmlformats.org/package/2006/metadata/core-properties' xmlns:ns1='http://purl.org/dc/elements/1.1/'" w:xpath="/ns0:coreProperties[1]/ns1:title[1]" w:storeItemID="{6C3C8BC8-F283-45AE-878A-BAB7291924A1}"/>
                      <w:text/>
                    </w:sdtPr>
                    <w:sdtEndPr/>
                    <w:sdtContent>
                      <w:p w14:paraId="2F16D58F" w14:textId="5BAA8CA7" w:rsidR="00D06FA1" w:rsidRPr="00054C12" w:rsidRDefault="00D06FA1">
                        <w:pPr>
                          <w:spacing w:after="0" w:line="240" w:lineRule="auto"/>
                          <w:rPr>
                            <w:rFonts w:cs="Arial"/>
                          </w:rPr>
                        </w:pPr>
                        <w:r>
                          <w:rPr>
                            <w:rFonts w:cs="Arial"/>
                          </w:rPr>
                          <w:t>Damen Digital</w:t>
                        </w:r>
                      </w:p>
                    </w:sdtContent>
                  </w:sdt>
                </w:txbxContent>
              </v:textbox>
              <w10:wrap anchorx="margin" anchory="margin"/>
            </v:shape>
          </w:pict>
        </mc:Fallback>
      </mc:AlternateContent>
    </w:r>
    <w:r>
      <w:rPr>
        <w:noProof/>
        <w:lang w:val="en-US"/>
      </w:rPr>
      <mc:AlternateContent>
        <mc:Choice Requires="wps">
          <w:drawing>
            <wp:anchor distT="0" distB="0" distL="114300" distR="114300" simplePos="0" relativeHeight="251658240" behindDoc="0" locked="0" layoutInCell="0" allowOverlap="1" wp14:anchorId="2F16D58D" wp14:editId="2F16D58E">
              <wp:simplePos x="0" y="0"/>
              <wp:positionH relativeFrom="page">
                <wp:align>left</wp:align>
              </wp:positionH>
              <wp:positionV relativeFrom="topMargin">
                <wp:align>center</wp:align>
              </wp:positionV>
              <wp:extent cx="914400" cy="170815"/>
              <wp:effectExtent l="0" t="0" r="0" b="0"/>
              <wp:wrapNone/>
              <wp:docPr id="474" name="Text Box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solidFill>
                      <a:extLst/>
                    </wps:spPr>
                    <wps:txbx>
                      <w:txbxContent>
                        <w:p w14:paraId="2F16D590" w14:textId="419EC109" w:rsidR="00D06FA1" w:rsidRDefault="00D06FA1">
                          <w:pPr>
                            <w:spacing w:after="0" w:line="240" w:lineRule="auto"/>
                            <w:jc w:val="right"/>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B24F47" w:rsidRPr="00B24F47">
                            <w:rPr>
                              <w:noProof/>
                              <w:color w:val="FFFFFF" w:themeColor="background1"/>
                              <w14:numForm w14:val="lining"/>
                            </w:rPr>
                            <w:t>2</w:t>
                          </w:r>
                          <w:r>
                            <w:rPr>
                              <w:noProof/>
                              <w:color w:val="FFFFFF" w:themeColor="background1"/>
                              <w14:numForm w14:val="lining"/>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2F16D58D" id="Text Box 474" o:spid="_x0000_s1028" type="#_x0000_t202" style="position:absolute;margin-left:0;margin-top:0;width:1in;height:13.45pt;z-index:251658240;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" o:allowincell="f" fillcolor="#4f81bd [3204]" stroked="f">
              <v:textbox style="mso-fit-shape-to-text:t" inset=",0,,0">
                <w:txbxContent>
                  <w:p w14:paraId="2F16D590" w14:textId="419EC109" w:rsidR="00D06FA1" w:rsidRDefault="00D06FA1">
                    <w:pPr>
                      <w:spacing w:after="0" w:line="240" w:lineRule="auto"/>
                      <w:jc w:val="right"/>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B24F47" w:rsidRPr="00B24F47">
                      <w:rPr>
                        <w:noProof/>
                        <w:color w:val="FFFFFF" w:themeColor="background1"/>
                        <w14:numForm w14:val="lining"/>
                      </w:rPr>
                      <w:t>2</w:t>
                    </w:r>
                    <w:r>
                      <w:rPr>
                        <w:noProof/>
                        <w:color w:val="FFFFFF" w:themeColor="background1"/>
                        <w14:numForm w14:val="lining"/>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1A7744"/>
    <w:multiLevelType w:val="multilevel"/>
    <w:tmpl w:val="1C1A588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1284" w:hanging="576"/>
      </w:pPr>
      <w:rPr>
        <w:rFonts w:hint="default"/>
        <w:b/>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46E2B36"/>
    <w:multiLevelType w:val="hybridMultilevel"/>
    <w:tmpl w:val="EADCB1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 w15:restartNumberingAfterBreak="0">
    <w:nsid w:val="15186D4A"/>
    <w:multiLevelType w:val="hybridMultilevel"/>
    <w:tmpl w:val="F0E8768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46F55FCD"/>
    <w:multiLevelType w:val="hybridMultilevel"/>
    <w:tmpl w:val="1CB010DA"/>
    <w:lvl w:ilvl="0" w:tplc="DD12A8F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7856DC7"/>
    <w:multiLevelType w:val="hybridMultilevel"/>
    <w:tmpl w:val="66180356"/>
    <w:lvl w:ilvl="0" w:tplc="DC7412D2">
      <w:numFmt w:val="bullet"/>
      <w:lvlText w:val="•"/>
      <w:lvlJc w:val="left"/>
      <w:pPr>
        <w:ind w:left="1065" w:hanging="705"/>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C175CF1"/>
    <w:multiLevelType w:val="hybridMultilevel"/>
    <w:tmpl w:val="14986A58"/>
    <w:lvl w:ilvl="0" w:tplc="DD12A8FE">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D9D5344"/>
    <w:multiLevelType w:val="hybridMultilevel"/>
    <w:tmpl w:val="5198CD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114391D"/>
    <w:multiLevelType w:val="hybridMultilevel"/>
    <w:tmpl w:val="48F40BAE"/>
    <w:lvl w:ilvl="0" w:tplc="DC7412D2">
      <w:numFmt w:val="bullet"/>
      <w:lvlText w:val="•"/>
      <w:lvlJc w:val="left"/>
      <w:pPr>
        <w:ind w:left="1065" w:hanging="705"/>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2303A0B"/>
    <w:multiLevelType w:val="hybridMultilevel"/>
    <w:tmpl w:val="CCC8C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965387A"/>
    <w:multiLevelType w:val="hybridMultilevel"/>
    <w:tmpl w:val="CC4C3C2A"/>
    <w:lvl w:ilvl="0" w:tplc="DD12A8F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20D5012"/>
    <w:multiLevelType w:val="hybridMultilevel"/>
    <w:tmpl w:val="76EA4EB2"/>
    <w:lvl w:ilvl="0" w:tplc="DC7412D2">
      <w:numFmt w:val="bullet"/>
      <w:lvlText w:val="•"/>
      <w:lvlJc w:val="left"/>
      <w:pPr>
        <w:ind w:left="1065" w:hanging="705"/>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7C966E2"/>
    <w:multiLevelType w:val="hybridMultilevel"/>
    <w:tmpl w:val="9DF683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num>
  <w:num w:numId="6">
    <w:abstractNumId w:val="0"/>
  </w:num>
  <w:num w:numId="7">
    <w:abstractNumId w:val="0"/>
  </w:num>
  <w:num w:numId="8">
    <w:abstractNumId w:val="0"/>
  </w:num>
  <w:num w:numId="9">
    <w:abstractNumId w:val="0"/>
  </w:num>
  <w:num w:numId="10">
    <w:abstractNumId w:val="8"/>
  </w:num>
  <w:num w:numId="11">
    <w:abstractNumId w:val="5"/>
  </w:num>
  <w:num w:numId="12">
    <w:abstractNumId w:val="6"/>
  </w:num>
  <w:num w:numId="13">
    <w:abstractNumId w:val="10"/>
  </w:num>
  <w:num w:numId="14">
    <w:abstractNumId w:val="4"/>
  </w:num>
  <w:num w:numId="15">
    <w:abstractNumId w:val="7"/>
  </w:num>
  <w:num w:numId="16">
    <w:abstractNumId w:val="11"/>
  </w:num>
  <w:num w:numId="17">
    <w:abstractNumId w:val="3"/>
  </w:num>
  <w:num w:numId="18">
    <w:abstractNumId w:val="9"/>
  </w:num>
  <w:numIdMacAtCleanup w:val="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utger Blaauw">
    <w15:presenceInfo w15:providerId="AD" w15:userId="S-1-5-21-770353088-395993579-1561556413-7777"/>
  </w15:person>
  <w15:person w15:author="Sander Alles">
    <w15:presenceInfo w15:providerId="AD" w15:userId="S-1-5-21-770353088-395993579-1561556413-793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attachedTemplate r:id="rId1"/>
  <w:defaultTabStop w:val="708"/>
  <w:hyphenationZone w:val="425"/>
  <w:characterSpacingControl w:val="doNotCompress"/>
  <w:hdrShapeDefaults>
    <o:shapedefaults v:ext="edit" spidmax="6553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762F"/>
    <w:rsid w:val="00001282"/>
    <w:rsid w:val="0000512F"/>
    <w:rsid w:val="00006786"/>
    <w:rsid w:val="00013657"/>
    <w:rsid w:val="00013990"/>
    <w:rsid w:val="00013E4E"/>
    <w:rsid w:val="00025C9B"/>
    <w:rsid w:val="00027902"/>
    <w:rsid w:val="000308E6"/>
    <w:rsid w:val="0003471E"/>
    <w:rsid w:val="00042398"/>
    <w:rsid w:val="00043822"/>
    <w:rsid w:val="00044BC6"/>
    <w:rsid w:val="0004742D"/>
    <w:rsid w:val="00054C12"/>
    <w:rsid w:val="00057D43"/>
    <w:rsid w:val="00070A33"/>
    <w:rsid w:val="00074DBC"/>
    <w:rsid w:val="0007541A"/>
    <w:rsid w:val="00075B72"/>
    <w:rsid w:val="00077208"/>
    <w:rsid w:val="00080249"/>
    <w:rsid w:val="00080C7F"/>
    <w:rsid w:val="000819DE"/>
    <w:rsid w:val="0008511E"/>
    <w:rsid w:val="000873D0"/>
    <w:rsid w:val="00091F7E"/>
    <w:rsid w:val="00092662"/>
    <w:rsid w:val="00092D68"/>
    <w:rsid w:val="000A2001"/>
    <w:rsid w:val="000A315A"/>
    <w:rsid w:val="000A582E"/>
    <w:rsid w:val="000C566C"/>
    <w:rsid w:val="000C7342"/>
    <w:rsid w:val="000D119D"/>
    <w:rsid w:val="000D5061"/>
    <w:rsid w:val="000D53E5"/>
    <w:rsid w:val="000D6CE7"/>
    <w:rsid w:val="000E1A3B"/>
    <w:rsid w:val="000E4A41"/>
    <w:rsid w:val="000E54EC"/>
    <w:rsid w:val="000E6BD0"/>
    <w:rsid w:val="000F1AF2"/>
    <w:rsid w:val="000F2871"/>
    <w:rsid w:val="000F65DB"/>
    <w:rsid w:val="00100CF3"/>
    <w:rsid w:val="00100D58"/>
    <w:rsid w:val="00102014"/>
    <w:rsid w:val="001023A8"/>
    <w:rsid w:val="0010414F"/>
    <w:rsid w:val="001108AB"/>
    <w:rsid w:val="00115838"/>
    <w:rsid w:val="001164B6"/>
    <w:rsid w:val="00116BCC"/>
    <w:rsid w:val="00116D60"/>
    <w:rsid w:val="001233E9"/>
    <w:rsid w:val="0012515B"/>
    <w:rsid w:val="001271C3"/>
    <w:rsid w:val="00132429"/>
    <w:rsid w:val="001328BE"/>
    <w:rsid w:val="001352AB"/>
    <w:rsid w:val="00135846"/>
    <w:rsid w:val="00136ABD"/>
    <w:rsid w:val="001429E5"/>
    <w:rsid w:val="00142DCF"/>
    <w:rsid w:val="001432A5"/>
    <w:rsid w:val="00145153"/>
    <w:rsid w:val="00147B5A"/>
    <w:rsid w:val="00165E57"/>
    <w:rsid w:val="0017052D"/>
    <w:rsid w:val="001762CA"/>
    <w:rsid w:val="00176C62"/>
    <w:rsid w:val="00180F32"/>
    <w:rsid w:val="00186100"/>
    <w:rsid w:val="00187EE8"/>
    <w:rsid w:val="00193464"/>
    <w:rsid w:val="001937DF"/>
    <w:rsid w:val="00194CDF"/>
    <w:rsid w:val="00197557"/>
    <w:rsid w:val="0019789D"/>
    <w:rsid w:val="00197DD5"/>
    <w:rsid w:val="001A5D1D"/>
    <w:rsid w:val="001B1EA9"/>
    <w:rsid w:val="001B2121"/>
    <w:rsid w:val="001B2CAC"/>
    <w:rsid w:val="001B48BA"/>
    <w:rsid w:val="001B75A8"/>
    <w:rsid w:val="001C00A5"/>
    <w:rsid w:val="001C0B7A"/>
    <w:rsid w:val="001C0B8E"/>
    <w:rsid w:val="001C0E84"/>
    <w:rsid w:val="001C7B3A"/>
    <w:rsid w:val="001D31AD"/>
    <w:rsid w:val="001D3F15"/>
    <w:rsid w:val="001D4D5A"/>
    <w:rsid w:val="001E230F"/>
    <w:rsid w:val="001E3ADA"/>
    <w:rsid w:val="001E4132"/>
    <w:rsid w:val="001E42F9"/>
    <w:rsid w:val="001E6575"/>
    <w:rsid w:val="001E71FF"/>
    <w:rsid w:val="001F012D"/>
    <w:rsid w:val="001F0E4A"/>
    <w:rsid w:val="001F46AD"/>
    <w:rsid w:val="001F5F1B"/>
    <w:rsid w:val="001F616C"/>
    <w:rsid w:val="002044E8"/>
    <w:rsid w:val="0020532C"/>
    <w:rsid w:val="00206FD1"/>
    <w:rsid w:val="00207D86"/>
    <w:rsid w:val="00207E0F"/>
    <w:rsid w:val="00214080"/>
    <w:rsid w:val="00214B6F"/>
    <w:rsid w:val="00220EDF"/>
    <w:rsid w:val="00222B3A"/>
    <w:rsid w:val="00223698"/>
    <w:rsid w:val="00225FA6"/>
    <w:rsid w:val="00227A24"/>
    <w:rsid w:val="00231B5B"/>
    <w:rsid w:val="002346D1"/>
    <w:rsid w:val="00234DFA"/>
    <w:rsid w:val="00235C92"/>
    <w:rsid w:val="00235CF7"/>
    <w:rsid w:val="002379D4"/>
    <w:rsid w:val="002412C6"/>
    <w:rsid w:val="0024305A"/>
    <w:rsid w:val="00244EA1"/>
    <w:rsid w:val="002517E3"/>
    <w:rsid w:val="00252C2D"/>
    <w:rsid w:val="0025479D"/>
    <w:rsid w:val="00256321"/>
    <w:rsid w:val="00263398"/>
    <w:rsid w:val="002638E8"/>
    <w:rsid w:val="00264340"/>
    <w:rsid w:val="002666BE"/>
    <w:rsid w:val="00266AB9"/>
    <w:rsid w:val="00273F45"/>
    <w:rsid w:val="0028573F"/>
    <w:rsid w:val="002863C0"/>
    <w:rsid w:val="00295299"/>
    <w:rsid w:val="00295D1B"/>
    <w:rsid w:val="00296D00"/>
    <w:rsid w:val="00297ED0"/>
    <w:rsid w:val="002A1E64"/>
    <w:rsid w:val="002A60EA"/>
    <w:rsid w:val="002A60F9"/>
    <w:rsid w:val="002B6F60"/>
    <w:rsid w:val="002C3671"/>
    <w:rsid w:val="002C5F4A"/>
    <w:rsid w:val="002C7270"/>
    <w:rsid w:val="002D12E5"/>
    <w:rsid w:val="002D3155"/>
    <w:rsid w:val="002D4CB0"/>
    <w:rsid w:val="002E17AF"/>
    <w:rsid w:val="002E3E69"/>
    <w:rsid w:val="002E413F"/>
    <w:rsid w:val="002E4E1D"/>
    <w:rsid w:val="002F027D"/>
    <w:rsid w:val="002F0280"/>
    <w:rsid w:val="002F0902"/>
    <w:rsid w:val="002F46FD"/>
    <w:rsid w:val="002F6D62"/>
    <w:rsid w:val="00303578"/>
    <w:rsid w:val="00310A59"/>
    <w:rsid w:val="00311079"/>
    <w:rsid w:val="00313226"/>
    <w:rsid w:val="0032263B"/>
    <w:rsid w:val="00324333"/>
    <w:rsid w:val="0032687C"/>
    <w:rsid w:val="00334B9D"/>
    <w:rsid w:val="003427F6"/>
    <w:rsid w:val="003454B1"/>
    <w:rsid w:val="00351DCB"/>
    <w:rsid w:val="003576DC"/>
    <w:rsid w:val="003611BB"/>
    <w:rsid w:val="00362B21"/>
    <w:rsid w:val="00363394"/>
    <w:rsid w:val="00363C6A"/>
    <w:rsid w:val="00365714"/>
    <w:rsid w:val="00365A6F"/>
    <w:rsid w:val="00366754"/>
    <w:rsid w:val="00380405"/>
    <w:rsid w:val="003822F7"/>
    <w:rsid w:val="00384EBD"/>
    <w:rsid w:val="003960F0"/>
    <w:rsid w:val="003A188B"/>
    <w:rsid w:val="003A459A"/>
    <w:rsid w:val="003A7D22"/>
    <w:rsid w:val="003B46C2"/>
    <w:rsid w:val="003B5922"/>
    <w:rsid w:val="003C0380"/>
    <w:rsid w:val="003C2089"/>
    <w:rsid w:val="003C4900"/>
    <w:rsid w:val="003C6FC5"/>
    <w:rsid w:val="003D214C"/>
    <w:rsid w:val="003D3FE1"/>
    <w:rsid w:val="003D5781"/>
    <w:rsid w:val="003D762E"/>
    <w:rsid w:val="003D76BC"/>
    <w:rsid w:val="003E3799"/>
    <w:rsid w:val="003E691B"/>
    <w:rsid w:val="003E7568"/>
    <w:rsid w:val="003F25FA"/>
    <w:rsid w:val="003F2B35"/>
    <w:rsid w:val="003F6996"/>
    <w:rsid w:val="00402468"/>
    <w:rsid w:val="00402BB0"/>
    <w:rsid w:val="00404F9A"/>
    <w:rsid w:val="004053D1"/>
    <w:rsid w:val="004067CB"/>
    <w:rsid w:val="00406DB7"/>
    <w:rsid w:val="0041089E"/>
    <w:rsid w:val="00411915"/>
    <w:rsid w:val="00411A48"/>
    <w:rsid w:val="00415F1B"/>
    <w:rsid w:val="00416471"/>
    <w:rsid w:val="00421488"/>
    <w:rsid w:val="0042210B"/>
    <w:rsid w:val="004231AA"/>
    <w:rsid w:val="004251E3"/>
    <w:rsid w:val="00427C95"/>
    <w:rsid w:val="00431834"/>
    <w:rsid w:val="00432656"/>
    <w:rsid w:val="0043568E"/>
    <w:rsid w:val="004410B0"/>
    <w:rsid w:val="00442996"/>
    <w:rsid w:val="00444397"/>
    <w:rsid w:val="004463F9"/>
    <w:rsid w:val="00454FE5"/>
    <w:rsid w:val="00455CC7"/>
    <w:rsid w:val="00460F26"/>
    <w:rsid w:val="00464176"/>
    <w:rsid w:val="00464A39"/>
    <w:rsid w:val="00466AB7"/>
    <w:rsid w:val="00466E0E"/>
    <w:rsid w:val="00472241"/>
    <w:rsid w:val="004744BD"/>
    <w:rsid w:val="00481BDD"/>
    <w:rsid w:val="00485CB2"/>
    <w:rsid w:val="0049097A"/>
    <w:rsid w:val="004918B8"/>
    <w:rsid w:val="00496267"/>
    <w:rsid w:val="004A2B67"/>
    <w:rsid w:val="004C0741"/>
    <w:rsid w:val="004C2D8D"/>
    <w:rsid w:val="004C48F7"/>
    <w:rsid w:val="004C7B9B"/>
    <w:rsid w:val="004D3EF4"/>
    <w:rsid w:val="004D457B"/>
    <w:rsid w:val="004D5D00"/>
    <w:rsid w:val="004D6A7B"/>
    <w:rsid w:val="004E4AE9"/>
    <w:rsid w:val="004E573A"/>
    <w:rsid w:val="004E615B"/>
    <w:rsid w:val="004E6BD7"/>
    <w:rsid w:val="004F05FB"/>
    <w:rsid w:val="004F244A"/>
    <w:rsid w:val="004F3351"/>
    <w:rsid w:val="004F5C21"/>
    <w:rsid w:val="004F5F15"/>
    <w:rsid w:val="004F7AF7"/>
    <w:rsid w:val="00503049"/>
    <w:rsid w:val="00504F04"/>
    <w:rsid w:val="00512765"/>
    <w:rsid w:val="00512D51"/>
    <w:rsid w:val="005176AB"/>
    <w:rsid w:val="00520B13"/>
    <w:rsid w:val="005311C0"/>
    <w:rsid w:val="0053359D"/>
    <w:rsid w:val="00534F8D"/>
    <w:rsid w:val="00535843"/>
    <w:rsid w:val="005361C8"/>
    <w:rsid w:val="00536E84"/>
    <w:rsid w:val="005412AD"/>
    <w:rsid w:val="00541AC5"/>
    <w:rsid w:val="005442A3"/>
    <w:rsid w:val="00546BCA"/>
    <w:rsid w:val="00547378"/>
    <w:rsid w:val="00554C82"/>
    <w:rsid w:val="00555B93"/>
    <w:rsid w:val="005603DB"/>
    <w:rsid w:val="00561444"/>
    <w:rsid w:val="005622A9"/>
    <w:rsid w:val="00562318"/>
    <w:rsid w:val="00566B69"/>
    <w:rsid w:val="00567490"/>
    <w:rsid w:val="00573292"/>
    <w:rsid w:val="00574828"/>
    <w:rsid w:val="005845FD"/>
    <w:rsid w:val="00584DFD"/>
    <w:rsid w:val="00590D1E"/>
    <w:rsid w:val="00592976"/>
    <w:rsid w:val="005941A2"/>
    <w:rsid w:val="0059432F"/>
    <w:rsid w:val="00594F2D"/>
    <w:rsid w:val="00596C35"/>
    <w:rsid w:val="00597DC8"/>
    <w:rsid w:val="005A0E8D"/>
    <w:rsid w:val="005A46BE"/>
    <w:rsid w:val="005B5929"/>
    <w:rsid w:val="005C1D46"/>
    <w:rsid w:val="005C43CF"/>
    <w:rsid w:val="005C538F"/>
    <w:rsid w:val="005C5CD9"/>
    <w:rsid w:val="005D6EDC"/>
    <w:rsid w:val="005D775E"/>
    <w:rsid w:val="005E0820"/>
    <w:rsid w:val="005E148D"/>
    <w:rsid w:val="005E3697"/>
    <w:rsid w:val="005F0639"/>
    <w:rsid w:val="005F0BCB"/>
    <w:rsid w:val="005F1309"/>
    <w:rsid w:val="005F3CB1"/>
    <w:rsid w:val="00602B7B"/>
    <w:rsid w:val="006053A7"/>
    <w:rsid w:val="0061089A"/>
    <w:rsid w:val="00610E85"/>
    <w:rsid w:val="00611040"/>
    <w:rsid w:val="0061217B"/>
    <w:rsid w:val="00613EEC"/>
    <w:rsid w:val="00624C8E"/>
    <w:rsid w:val="00624EB9"/>
    <w:rsid w:val="0062790C"/>
    <w:rsid w:val="0063002E"/>
    <w:rsid w:val="0063060E"/>
    <w:rsid w:val="00632008"/>
    <w:rsid w:val="00632C67"/>
    <w:rsid w:val="00633F1E"/>
    <w:rsid w:val="006342E6"/>
    <w:rsid w:val="00634ABC"/>
    <w:rsid w:val="00635E5A"/>
    <w:rsid w:val="00637F06"/>
    <w:rsid w:val="00641662"/>
    <w:rsid w:val="00642B1D"/>
    <w:rsid w:val="00642E01"/>
    <w:rsid w:val="00644BF4"/>
    <w:rsid w:val="00646C93"/>
    <w:rsid w:val="00647CAF"/>
    <w:rsid w:val="00652589"/>
    <w:rsid w:val="006537A9"/>
    <w:rsid w:val="006548E9"/>
    <w:rsid w:val="00654B64"/>
    <w:rsid w:val="00660CDA"/>
    <w:rsid w:val="006645B2"/>
    <w:rsid w:val="00666514"/>
    <w:rsid w:val="006665F6"/>
    <w:rsid w:val="00666BD5"/>
    <w:rsid w:val="0068244E"/>
    <w:rsid w:val="00684D95"/>
    <w:rsid w:val="0068547A"/>
    <w:rsid w:val="00685591"/>
    <w:rsid w:val="00685D59"/>
    <w:rsid w:val="00686C17"/>
    <w:rsid w:val="00687885"/>
    <w:rsid w:val="00696DF6"/>
    <w:rsid w:val="006A2C62"/>
    <w:rsid w:val="006A4458"/>
    <w:rsid w:val="006B07D2"/>
    <w:rsid w:val="006B2FC2"/>
    <w:rsid w:val="006B3517"/>
    <w:rsid w:val="006B37F9"/>
    <w:rsid w:val="006B4B28"/>
    <w:rsid w:val="006B53E4"/>
    <w:rsid w:val="006B66DF"/>
    <w:rsid w:val="006B7229"/>
    <w:rsid w:val="006C159D"/>
    <w:rsid w:val="006D2A46"/>
    <w:rsid w:val="006D72E4"/>
    <w:rsid w:val="006D7E7E"/>
    <w:rsid w:val="006E03BF"/>
    <w:rsid w:val="006E32B2"/>
    <w:rsid w:val="006E4D9E"/>
    <w:rsid w:val="006E5D7A"/>
    <w:rsid w:val="006F67FA"/>
    <w:rsid w:val="00701C40"/>
    <w:rsid w:val="00703400"/>
    <w:rsid w:val="00705D18"/>
    <w:rsid w:val="00713EB1"/>
    <w:rsid w:val="0071477C"/>
    <w:rsid w:val="00715027"/>
    <w:rsid w:val="007170F0"/>
    <w:rsid w:val="00721B99"/>
    <w:rsid w:val="00727AE7"/>
    <w:rsid w:val="0073323C"/>
    <w:rsid w:val="0073617D"/>
    <w:rsid w:val="007409B1"/>
    <w:rsid w:val="00740B7C"/>
    <w:rsid w:val="0075178F"/>
    <w:rsid w:val="00753F99"/>
    <w:rsid w:val="007630E8"/>
    <w:rsid w:val="00765144"/>
    <w:rsid w:val="00770DD3"/>
    <w:rsid w:val="007713DD"/>
    <w:rsid w:val="007721A5"/>
    <w:rsid w:val="00781273"/>
    <w:rsid w:val="0078545D"/>
    <w:rsid w:val="00790145"/>
    <w:rsid w:val="00790DAC"/>
    <w:rsid w:val="00792CD2"/>
    <w:rsid w:val="0079452B"/>
    <w:rsid w:val="00795516"/>
    <w:rsid w:val="007955AC"/>
    <w:rsid w:val="00796961"/>
    <w:rsid w:val="007A170B"/>
    <w:rsid w:val="007A5FFE"/>
    <w:rsid w:val="007B032D"/>
    <w:rsid w:val="007B3772"/>
    <w:rsid w:val="007B40E0"/>
    <w:rsid w:val="007C1C99"/>
    <w:rsid w:val="007D288A"/>
    <w:rsid w:val="007D38BF"/>
    <w:rsid w:val="007D6716"/>
    <w:rsid w:val="007E0E19"/>
    <w:rsid w:val="007E30F9"/>
    <w:rsid w:val="007E4E64"/>
    <w:rsid w:val="007F048B"/>
    <w:rsid w:val="007F53D1"/>
    <w:rsid w:val="007F59F2"/>
    <w:rsid w:val="0080028A"/>
    <w:rsid w:val="00802878"/>
    <w:rsid w:val="008042A7"/>
    <w:rsid w:val="00805256"/>
    <w:rsid w:val="008054A8"/>
    <w:rsid w:val="00810E75"/>
    <w:rsid w:val="0081319C"/>
    <w:rsid w:val="0081690E"/>
    <w:rsid w:val="00817AC8"/>
    <w:rsid w:val="00830EA9"/>
    <w:rsid w:val="00831D8F"/>
    <w:rsid w:val="00832E51"/>
    <w:rsid w:val="00837298"/>
    <w:rsid w:val="0085526F"/>
    <w:rsid w:val="00857671"/>
    <w:rsid w:val="00857819"/>
    <w:rsid w:val="00861A82"/>
    <w:rsid w:val="008631C4"/>
    <w:rsid w:val="00863FBA"/>
    <w:rsid w:val="00864508"/>
    <w:rsid w:val="0086491F"/>
    <w:rsid w:val="00867908"/>
    <w:rsid w:val="00870B53"/>
    <w:rsid w:val="00872927"/>
    <w:rsid w:val="0087356D"/>
    <w:rsid w:val="00873999"/>
    <w:rsid w:val="00873D69"/>
    <w:rsid w:val="008841C2"/>
    <w:rsid w:val="00884A01"/>
    <w:rsid w:val="00885971"/>
    <w:rsid w:val="00885A44"/>
    <w:rsid w:val="008862FA"/>
    <w:rsid w:val="00887883"/>
    <w:rsid w:val="00892826"/>
    <w:rsid w:val="00892ECA"/>
    <w:rsid w:val="00893156"/>
    <w:rsid w:val="008A19C7"/>
    <w:rsid w:val="008A2832"/>
    <w:rsid w:val="008A5EB5"/>
    <w:rsid w:val="008B158B"/>
    <w:rsid w:val="008B21A7"/>
    <w:rsid w:val="008B47C7"/>
    <w:rsid w:val="008B490F"/>
    <w:rsid w:val="008C147B"/>
    <w:rsid w:val="008C1C44"/>
    <w:rsid w:val="008C66E2"/>
    <w:rsid w:val="008D421F"/>
    <w:rsid w:val="008D7D1C"/>
    <w:rsid w:val="008D7DA0"/>
    <w:rsid w:val="008F4849"/>
    <w:rsid w:val="009005EA"/>
    <w:rsid w:val="00901DF6"/>
    <w:rsid w:val="009028C5"/>
    <w:rsid w:val="00904825"/>
    <w:rsid w:val="00905B3C"/>
    <w:rsid w:val="00910F57"/>
    <w:rsid w:val="009161CD"/>
    <w:rsid w:val="009169B7"/>
    <w:rsid w:val="00917BBF"/>
    <w:rsid w:val="0092031A"/>
    <w:rsid w:val="009326DD"/>
    <w:rsid w:val="0093295F"/>
    <w:rsid w:val="00936321"/>
    <w:rsid w:val="0094087B"/>
    <w:rsid w:val="00942A31"/>
    <w:rsid w:val="00942DD8"/>
    <w:rsid w:val="009453AD"/>
    <w:rsid w:val="00950716"/>
    <w:rsid w:val="00950AA2"/>
    <w:rsid w:val="0095774C"/>
    <w:rsid w:val="009600AE"/>
    <w:rsid w:val="0096626C"/>
    <w:rsid w:val="0096720E"/>
    <w:rsid w:val="009708AC"/>
    <w:rsid w:val="00975239"/>
    <w:rsid w:val="009775C1"/>
    <w:rsid w:val="00986C13"/>
    <w:rsid w:val="00986F1A"/>
    <w:rsid w:val="00990970"/>
    <w:rsid w:val="009A0BEC"/>
    <w:rsid w:val="009A2939"/>
    <w:rsid w:val="009A7DD8"/>
    <w:rsid w:val="009B299B"/>
    <w:rsid w:val="009B7114"/>
    <w:rsid w:val="009C32D4"/>
    <w:rsid w:val="009C6492"/>
    <w:rsid w:val="009D0F05"/>
    <w:rsid w:val="009D128B"/>
    <w:rsid w:val="009D473A"/>
    <w:rsid w:val="009D5E92"/>
    <w:rsid w:val="009D760E"/>
    <w:rsid w:val="009D7D54"/>
    <w:rsid w:val="009E392B"/>
    <w:rsid w:val="009E6A68"/>
    <w:rsid w:val="009E6C2F"/>
    <w:rsid w:val="009F0C35"/>
    <w:rsid w:val="009F219A"/>
    <w:rsid w:val="009F2D04"/>
    <w:rsid w:val="009F38F5"/>
    <w:rsid w:val="009F4760"/>
    <w:rsid w:val="009F6034"/>
    <w:rsid w:val="009F6240"/>
    <w:rsid w:val="00A02AD9"/>
    <w:rsid w:val="00A06BF2"/>
    <w:rsid w:val="00A07F9A"/>
    <w:rsid w:val="00A115CA"/>
    <w:rsid w:val="00A155F0"/>
    <w:rsid w:val="00A252FA"/>
    <w:rsid w:val="00A25A9A"/>
    <w:rsid w:val="00A32E37"/>
    <w:rsid w:val="00A40F48"/>
    <w:rsid w:val="00A44511"/>
    <w:rsid w:val="00A450C7"/>
    <w:rsid w:val="00A458B2"/>
    <w:rsid w:val="00A53AF1"/>
    <w:rsid w:val="00A5724A"/>
    <w:rsid w:val="00A64372"/>
    <w:rsid w:val="00A64AC9"/>
    <w:rsid w:val="00A706AD"/>
    <w:rsid w:val="00A718BC"/>
    <w:rsid w:val="00A737E4"/>
    <w:rsid w:val="00A73892"/>
    <w:rsid w:val="00A742B0"/>
    <w:rsid w:val="00A74430"/>
    <w:rsid w:val="00A74C06"/>
    <w:rsid w:val="00A75590"/>
    <w:rsid w:val="00A80623"/>
    <w:rsid w:val="00A84269"/>
    <w:rsid w:val="00A847FF"/>
    <w:rsid w:val="00A85A7F"/>
    <w:rsid w:val="00A95DB5"/>
    <w:rsid w:val="00AA4032"/>
    <w:rsid w:val="00AA577C"/>
    <w:rsid w:val="00AA72FA"/>
    <w:rsid w:val="00AB30C6"/>
    <w:rsid w:val="00AB3FD2"/>
    <w:rsid w:val="00AB47C1"/>
    <w:rsid w:val="00AB72AC"/>
    <w:rsid w:val="00AC040A"/>
    <w:rsid w:val="00AC2AE1"/>
    <w:rsid w:val="00AC6A86"/>
    <w:rsid w:val="00AD34E4"/>
    <w:rsid w:val="00AD6691"/>
    <w:rsid w:val="00AD6731"/>
    <w:rsid w:val="00AD7833"/>
    <w:rsid w:val="00AE3C44"/>
    <w:rsid w:val="00AE4156"/>
    <w:rsid w:val="00AE74D4"/>
    <w:rsid w:val="00AE79C2"/>
    <w:rsid w:val="00AF0C8F"/>
    <w:rsid w:val="00AF1502"/>
    <w:rsid w:val="00AF4527"/>
    <w:rsid w:val="00AF5C92"/>
    <w:rsid w:val="00B04F54"/>
    <w:rsid w:val="00B05C3D"/>
    <w:rsid w:val="00B11537"/>
    <w:rsid w:val="00B138A8"/>
    <w:rsid w:val="00B17066"/>
    <w:rsid w:val="00B20EC0"/>
    <w:rsid w:val="00B21615"/>
    <w:rsid w:val="00B23A1B"/>
    <w:rsid w:val="00B24F47"/>
    <w:rsid w:val="00B331DC"/>
    <w:rsid w:val="00B35CE7"/>
    <w:rsid w:val="00B4589F"/>
    <w:rsid w:val="00B50927"/>
    <w:rsid w:val="00B51D60"/>
    <w:rsid w:val="00B54561"/>
    <w:rsid w:val="00B65A26"/>
    <w:rsid w:val="00B65A67"/>
    <w:rsid w:val="00B66012"/>
    <w:rsid w:val="00B835A4"/>
    <w:rsid w:val="00B90ECD"/>
    <w:rsid w:val="00B948C4"/>
    <w:rsid w:val="00B96741"/>
    <w:rsid w:val="00B96B47"/>
    <w:rsid w:val="00BA52E6"/>
    <w:rsid w:val="00BA7573"/>
    <w:rsid w:val="00BB75CC"/>
    <w:rsid w:val="00BC5601"/>
    <w:rsid w:val="00BC5F43"/>
    <w:rsid w:val="00BC7BC8"/>
    <w:rsid w:val="00BD0562"/>
    <w:rsid w:val="00BD2C13"/>
    <w:rsid w:val="00BD310E"/>
    <w:rsid w:val="00BD4B85"/>
    <w:rsid w:val="00BD628E"/>
    <w:rsid w:val="00BD64D0"/>
    <w:rsid w:val="00BE248B"/>
    <w:rsid w:val="00BE3515"/>
    <w:rsid w:val="00BE39C9"/>
    <w:rsid w:val="00BE40D0"/>
    <w:rsid w:val="00BE4135"/>
    <w:rsid w:val="00BE4CDE"/>
    <w:rsid w:val="00BE7776"/>
    <w:rsid w:val="00BF4070"/>
    <w:rsid w:val="00BF5187"/>
    <w:rsid w:val="00BF7129"/>
    <w:rsid w:val="00BF7AE4"/>
    <w:rsid w:val="00C03AC2"/>
    <w:rsid w:val="00C07D57"/>
    <w:rsid w:val="00C10FA0"/>
    <w:rsid w:val="00C110D2"/>
    <w:rsid w:val="00C17DCC"/>
    <w:rsid w:val="00C207CF"/>
    <w:rsid w:val="00C23DCE"/>
    <w:rsid w:val="00C26251"/>
    <w:rsid w:val="00C277E1"/>
    <w:rsid w:val="00C31490"/>
    <w:rsid w:val="00C32C97"/>
    <w:rsid w:val="00C37249"/>
    <w:rsid w:val="00C45B36"/>
    <w:rsid w:val="00C465E4"/>
    <w:rsid w:val="00C4699D"/>
    <w:rsid w:val="00C46FA3"/>
    <w:rsid w:val="00C53C30"/>
    <w:rsid w:val="00C60F4C"/>
    <w:rsid w:val="00C6520A"/>
    <w:rsid w:val="00C65C75"/>
    <w:rsid w:val="00C72E86"/>
    <w:rsid w:val="00C744B3"/>
    <w:rsid w:val="00C75BCF"/>
    <w:rsid w:val="00C77760"/>
    <w:rsid w:val="00C8051F"/>
    <w:rsid w:val="00C80A39"/>
    <w:rsid w:val="00C81074"/>
    <w:rsid w:val="00C830D5"/>
    <w:rsid w:val="00C91983"/>
    <w:rsid w:val="00C94565"/>
    <w:rsid w:val="00C97E3D"/>
    <w:rsid w:val="00CA0426"/>
    <w:rsid w:val="00CA62BE"/>
    <w:rsid w:val="00CB1B35"/>
    <w:rsid w:val="00CB37C1"/>
    <w:rsid w:val="00CB49D3"/>
    <w:rsid w:val="00CC2666"/>
    <w:rsid w:val="00CC2ECA"/>
    <w:rsid w:val="00CD0EB8"/>
    <w:rsid w:val="00CD2129"/>
    <w:rsid w:val="00CD39DE"/>
    <w:rsid w:val="00CD56A2"/>
    <w:rsid w:val="00CE128D"/>
    <w:rsid w:val="00CE4441"/>
    <w:rsid w:val="00CF01C6"/>
    <w:rsid w:val="00CF418D"/>
    <w:rsid w:val="00CF5773"/>
    <w:rsid w:val="00CF5830"/>
    <w:rsid w:val="00CF5D07"/>
    <w:rsid w:val="00CF7256"/>
    <w:rsid w:val="00D02947"/>
    <w:rsid w:val="00D02DC1"/>
    <w:rsid w:val="00D04C1F"/>
    <w:rsid w:val="00D06FA1"/>
    <w:rsid w:val="00D07C5D"/>
    <w:rsid w:val="00D10AC1"/>
    <w:rsid w:val="00D1108D"/>
    <w:rsid w:val="00D11210"/>
    <w:rsid w:val="00D11EB3"/>
    <w:rsid w:val="00D16A6E"/>
    <w:rsid w:val="00D22EBA"/>
    <w:rsid w:val="00D24AAD"/>
    <w:rsid w:val="00D24DE2"/>
    <w:rsid w:val="00D26F25"/>
    <w:rsid w:val="00D27EAA"/>
    <w:rsid w:val="00D31650"/>
    <w:rsid w:val="00D378C1"/>
    <w:rsid w:val="00D401FF"/>
    <w:rsid w:val="00D41888"/>
    <w:rsid w:val="00D45E03"/>
    <w:rsid w:val="00D46811"/>
    <w:rsid w:val="00D51C9E"/>
    <w:rsid w:val="00D52355"/>
    <w:rsid w:val="00D5310D"/>
    <w:rsid w:val="00D57937"/>
    <w:rsid w:val="00D62231"/>
    <w:rsid w:val="00D722A5"/>
    <w:rsid w:val="00D74015"/>
    <w:rsid w:val="00D74898"/>
    <w:rsid w:val="00D74C6D"/>
    <w:rsid w:val="00D81733"/>
    <w:rsid w:val="00D861B8"/>
    <w:rsid w:val="00D905E5"/>
    <w:rsid w:val="00D933E7"/>
    <w:rsid w:val="00D941DD"/>
    <w:rsid w:val="00D95418"/>
    <w:rsid w:val="00D95E57"/>
    <w:rsid w:val="00D96701"/>
    <w:rsid w:val="00D97EF1"/>
    <w:rsid w:val="00DA1BC9"/>
    <w:rsid w:val="00DA1D49"/>
    <w:rsid w:val="00DA3CCB"/>
    <w:rsid w:val="00DA3FEF"/>
    <w:rsid w:val="00DA4790"/>
    <w:rsid w:val="00DA4E38"/>
    <w:rsid w:val="00DA582A"/>
    <w:rsid w:val="00DB1F47"/>
    <w:rsid w:val="00DB7CA1"/>
    <w:rsid w:val="00DC0D7A"/>
    <w:rsid w:val="00DC2102"/>
    <w:rsid w:val="00DD3255"/>
    <w:rsid w:val="00DD376F"/>
    <w:rsid w:val="00DD5596"/>
    <w:rsid w:val="00DE132C"/>
    <w:rsid w:val="00E02E54"/>
    <w:rsid w:val="00E07168"/>
    <w:rsid w:val="00E079B6"/>
    <w:rsid w:val="00E11B2C"/>
    <w:rsid w:val="00E123B3"/>
    <w:rsid w:val="00E12C68"/>
    <w:rsid w:val="00E13053"/>
    <w:rsid w:val="00E13ED1"/>
    <w:rsid w:val="00E15DB3"/>
    <w:rsid w:val="00E17843"/>
    <w:rsid w:val="00E17CA5"/>
    <w:rsid w:val="00E27FDD"/>
    <w:rsid w:val="00E3221C"/>
    <w:rsid w:val="00E341BF"/>
    <w:rsid w:val="00E352F0"/>
    <w:rsid w:val="00E36E24"/>
    <w:rsid w:val="00E42470"/>
    <w:rsid w:val="00E44685"/>
    <w:rsid w:val="00E50FE0"/>
    <w:rsid w:val="00E535D1"/>
    <w:rsid w:val="00E5417B"/>
    <w:rsid w:val="00E54D25"/>
    <w:rsid w:val="00E574DE"/>
    <w:rsid w:val="00E60B7F"/>
    <w:rsid w:val="00E63722"/>
    <w:rsid w:val="00E64300"/>
    <w:rsid w:val="00E71158"/>
    <w:rsid w:val="00E7335E"/>
    <w:rsid w:val="00E74EAB"/>
    <w:rsid w:val="00E77386"/>
    <w:rsid w:val="00E77BC6"/>
    <w:rsid w:val="00E81DEE"/>
    <w:rsid w:val="00E82113"/>
    <w:rsid w:val="00E821BC"/>
    <w:rsid w:val="00E834EC"/>
    <w:rsid w:val="00E83CF9"/>
    <w:rsid w:val="00E87DAD"/>
    <w:rsid w:val="00E940E3"/>
    <w:rsid w:val="00EA05A0"/>
    <w:rsid w:val="00EA24C5"/>
    <w:rsid w:val="00EA2A87"/>
    <w:rsid w:val="00EA2F22"/>
    <w:rsid w:val="00EA396C"/>
    <w:rsid w:val="00EA5339"/>
    <w:rsid w:val="00EA54B4"/>
    <w:rsid w:val="00EB1322"/>
    <w:rsid w:val="00EB613D"/>
    <w:rsid w:val="00EC13A7"/>
    <w:rsid w:val="00EC2AD3"/>
    <w:rsid w:val="00EC3C1A"/>
    <w:rsid w:val="00EC7DAE"/>
    <w:rsid w:val="00ED080A"/>
    <w:rsid w:val="00ED10E3"/>
    <w:rsid w:val="00ED26B1"/>
    <w:rsid w:val="00ED2E5C"/>
    <w:rsid w:val="00ED4284"/>
    <w:rsid w:val="00ED6047"/>
    <w:rsid w:val="00EE0A21"/>
    <w:rsid w:val="00EE2330"/>
    <w:rsid w:val="00EE4BAE"/>
    <w:rsid w:val="00EE4FE6"/>
    <w:rsid w:val="00EF1D4C"/>
    <w:rsid w:val="00EF294A"/>
    <w:rsid w:val="00EF2D07"/>
    <w:rsid w:val="00F00D98"/>
    <w:rsid w:val="00F02744"/>
    <w:rsid w:val="00F050CF"/>
    <w:rsid w:val="00F10164"/>
    <w:rsid w:val="00F12885"/>
    <w:rsid w:val="00F129DB"/>
    <w:rsid w:val="00F12C6E"/>
    <w:rsid w:val="00F15B63"/>
    <w:rsid w:val="00F33ADB"/>
    <w:rsid w:val="00F3494D"/>
    <w:rsid w:val="00F34C2A"/>
    <w:rsid w:val="00F37417"/>
    <w:rsid w:val="00F4200D"/>
    <w:rsid w:val="00F427BD"/>
    <w:rsid w:val="00F4440F"/>
    <w:rsid w:val="00F54841"/>
    <w:rsid w:val="00F54D95"/>
    <w:rsid w:val="00F602BC"/>
    <w:rsid w:val="00F64B71"/>
    <w:rsid w:val="00F73539"/>
    <w:rsid w:val="00F73FA4"/>
    <w:rsid w:val="00F7409E"/>
    <w:rsid w:val="00F76882"/>
    <w:rsid w:val="00F85132"/>
    <w:rsid w:val="00F8551D"/>
    <w:rsid w:val="00F86F2C"/>
    <w:rsid w:val="00F874F8"/>
    <w:rsid w:val="00F93B95"/>
    <w:rsid w:val="00F94CE4"/>
    <w:rsid w:val="00F97D8F"/>
    <w:rsid w:val="00FA1510"/>
    <w:rsid w:val="00FA1891"/>
    <w:rsid w:val="00FA1C8D"/>
    <w:rsid w:val="00FA41B7"/>
    <w:rsid w:val="00FA61B6"/>
    <w:rsid w:val="00FB0B92"/>
    <w:rsid w:val="00FB1038"/>
    <w:rsid w:val="00FC255A"/>
    <w:rsid w:val="00FC270B"/>
    <w:rsid w:val="00FC4EFD"/>
    <w:rsid w:val="00FD00B5"/>
    <w:rsid w:val="00FD26D7"/>
    <w:rsid w:val="00FD5902"/>
    <w:rsid w:val="00FD5D55"/>
    <w:rsid w:val="00FD675C"/>
    <w:rsid w:val="00FE1020"/>
    <w:rsid w:val="00FE1BD4"/>
    <w:rsid w:val="00FE4CDC"/>
    <w:rsid w:val="00FF1596"/>
    <w:rsid w:val="00FF263F"/>
    <w:rsid w:val="00FF3E63"/>
    <w:rsid w:val="00FF60FE"/>
    <w:rsid w:val="00FF762F"/>
    <w:rsid w:val="00FF765A"/>
    <w:rsid w:val="38854043"/>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65537"/>
    <o:shapelayout v:ext="edit">
      <o:idmap v:ext="edit" data="1"/>
    </o:shapelayout>
  </w:shapeDefaults>
  <w:decimalSymbol w:val="."/>
  <w:listSeparator w:val=","/>
  <w14:docId w14:val="2F16D3B0"/>
  <w15:docId w15:val="{1CB1BEC8-3CE8-4549-A5CA-0EB87A1F23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15DB3"/>
    <w:rPr>
      <w:rFonts w:ascii="Arial" w:hAnsi="Arial"/>
    </w:rPr>
  </w:style>
  <w:style w:type="paragraph" w:styleId="Heading1">
    <w:name w:val="heading 1"/>
    <w:basedOn w:val="Normal"/>
    <w:next w:val="Normal"/>
    <w:link w:val="Heading1Char"/>
    <w:uiPriority w:val="9"/>
    <w:qFormat/>
    <w:rsid w:val="00E15DB3"/>
    <w:pPr>
      <w:keepNext/>
      <w:keepLines/>
      <w:pageBreakBefore/>
      <w:numPr>
        <w:numId w:val="1"/>
      </w:numPr>
      <w:spacing w:before="480" w:after="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15DB3"/>
    <w:pPr>
      <w:keepNext/>
      <w:keepLines/>
      <w:numPr>
        <w:ilvl w:val="1"/>
        <w:numId w:val="1"/>
      </w:numPr>
      <w:spacing w:before="200" w:after="0"/>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uiPriority w:val="9"/>
    <w:unhideWhenUsed/>
    <w:qFormat/>
    <w:rsid w:val="00362B21"/>
    <w:pPr>
      <w:keepNext/>
      <w:keepLines/>
      <w:numPr>
        <w:ilvl w:val="2"/>
        <w:numId w:val="1"/>
      </w:numPr>
      <w:spacing w:before="200" w:after="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207E0F"/>
    <w:pPr>
      <w:keepNext/>
      <w:keepLines/>
      <w:numPr>
        <w:ilvl w:val="3"/>
        <w:numId w:val="1"/>
      </w:numPr>
      <w:spacing w:before="200" w:after="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semiHidden/>
    <w:unhideWhenUsed/>
    <w:qFormat/>
    <w:rsid w:val="00E15DB3"/>
    <w:pPr>
      <w:keepNext/>
      <w:keepLines/>
      <w:numPr>
        <w:ilvl w:val="4"/>
        <w:numId w:val="1"/>
      </w:numPr>
      <w:spacing w:before="200" w:after="0"/>
      <w:outlineLvl w:val="4"/>
    </w:pPr>
    <w:rPr>
      <w:rFonts w:eastAsiaTheme="majorEastAsia" w:cstheme="majorBidi"/>
      <w:color w:val="243F60" w:themeColor="accent1" w:themeShade="7F"/>
    </w:rPr>
  </w:style>
  <w:style w:type="paragraph" w:styleId="Heading6">
    <w:name w:val="heading 6"/>
    <w:basedOn w:val="Normal"/>
    <w:next w:val="Normal"/>
    <w:link w:val="Heading6Char"/>
    <w:uiPriority w:val="9"/>
    <w:semiHidden/>
    <w:unhideWhenUsed/>
    <w:qFormat/>
    <w:rsid w:val="006B4B28"/>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B4B28"/>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B4B28"/>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B4B28"/>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5DB3"/>
    <w:rPr>
      <w:rFonts w:ascii="Arial" w:eastAsiaTheme="majorEastAsia" w:hAnsi="Arial"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15DB3"/>
    <w:rPr>
      <w:rFonts w:ascii="Arial" w:eastAsiaTheme="majorEastAsia" w:hAnsi="Arial" w:cstheme="majorBidi"/>
      <w:b/>
      <w:bCs/>
      <w:color w:val="4F81BD" w:themeColor="accent1"/>
      <w:sz w:val="26"/>
      <w:szCs w:val="26"/>
    </w:rPr>
  </w:style>
  <w:style w:type="paragraph" w:styleId="TOCHeading">
    <w:name w:val="TOC Heading"/>
    <w:basedOn w:val="Heading1"/>
    <w:next w:val="Normal"/>
    <w:uiPriority w:val="39"/>
    <w:unhideWhenUsed/>
    <w:qFormat/>
    <w:rsid w:val="00567490"/>
    <w:pPr>
      <w:numPr>
        <w:numId w:val="0"/>
      </w:numPr>
      <w:outlineLvl w:val="9"/>
    </w:pPr>
    <w:rPr>
      <w:lang w:val="en-US" w:eastAsia="ja-JP"/>
    </w:rPr>
  </w:style>
  <w:style w:type="paragraph" w:styleId="TOC1">
    <w:name w:val="toc 1"/>
    <w:basedOn w:val="Normal"/>
    <w:next w:val="Normal"/>
    <w:autoRedefine/>
    <w:uiPriority w:val="39"/>
    <w:unhideWhenUsed/>
    <w:rsid w:val="00AD6691"/>
    <w:pPr>
      <w:tabs>
        <w:tab w:val="left" w:pos="284"/>
        <w:tab w:val="right" w:leader="dot" w:pos="9016"/>
      </w:tabs>
      <w:spacing w:after="100"/>
    </w:pPr>
  </w:style>
  <w:style w:type="paragraph" w:styleId="TOC2">
    <w:name w:val="toc 2"/>
    <w:basedOn w:val="Normal"/>
    <w:next w:val="Normal"/>
    <w:autoRedefine/>
    <w:uiPriority w:val="39"/>
    <w:unhideWhenUsed/>
    <w:rsid w:val="00AD6691"/>
    <w:pPr>
      <w:tabs>
        <w:tab w:val="left" w:pos="709"/>
        <w:tab w:val="right" w:leader="dot" w:pos="9016"/>
      </w:tabs>
      <w:spacing w:after="100"/>
      <w:ind w:left="284"/>
    </w:pPr>
  </w:style>
  <w:style w:type="character" w:styleId="Hyperlink">
    <w:name w:val="Hyperlink"/>
    <w:basedOn w:val="DefaultParagraphFont"/>
    <w:uiPriority w:val="99"/>
    <w:unhideWhenUsed/>
    <w:rsid w:val="00567490"/>
    <w:rPr>
      <w:color w:val="0000FF" w:themeColor="hyperlink"/>
      <w:u w:val="single"/>
    </w:rPr>
  </w:style>
  <w:style w:type="paragraph" w:styleId="BalloonText">
    <w:name w:val="Balloon Text"/>
    <w:basedOn w:val="Normal"/>
    <w:link w:val="BalloonTextChar"/>
    <w:uiPriority w:val="99"/>
    <w:semiHidden/>
    <w:unhideWhenUsed/>
    <w:rsid w:val="005674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7490"/>
    <w:rPr>
      <w:rFonts w:ascii="Tahoma" w:hAnsi="Tahoma" w:cs="Tahoma"/>
      <w:sz w:val="16"/>
      <w:szCs w:val="16"/>
    </w:rPr>
  </w:style>
  <w:style w:type="character" w:customStyle="1" w:styleId="Heading3Char">
    <w:name w:val="Heading 3 Char"/>
    <w:basedOn w:val="DefaultParagraphFont"/>
    <w:link w:val="Heading3"/>
    <w:uiPriority w:val="9"/>
    <w:rsid w:val="00362B21"/>
    <w:rPr>
      <w:rFonts w:ascii="Arial" w:eastAsiaTheme="majorEastAsia" w:hAnsi="Arial" w:cstheme="majorBidi"/>
      <w:b/>
      <w:bCs/>
      <w:color w:val="4F81BD" w:themeColor="accent1"/>
    </w:rPr>
  </w:style>
  <w:style w:type="table" w:styleId="TableGrid">
    <w:name w:val="Table Grid"/>
    <w:basedOn w:val="TableNormal"/>
    <w:uiPriority w:val="39"/>
    <w:rsid w:val="005442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Grid-Accent1">
    <w:name w:val="Light Grid Accent 1"/>
    <w:basedOn w:val="TableNormal"/>
    <w:uiPriority w:val="62"/>
    <w:rsid w:val="005442A3"/>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ListParagraph">
    <w:name w:val="List Paragraph"/>
    <w:basedOn w:val="Normal"/>
    <w:uiPriority w:val="34"/>
    <w:qFormat/>
    <w:rsid w:val="007D288A"/>
    <w:pPr>
      <w:ind w:left="720"/>
      <w:contextualSpacing/>
    </w:pPr>
  </w:style>
  <w:style w:type="character" w:customStyle="1" w:styleId="Heading4Char">
    <w:name w:val="Heading 4 Char"/>
    <w:basedOn w:val="DefaultParagraphFont"/>
    <w:link w:val="Heading4"/>
    <w:uiPriority w:val="9"/>
    <w:rsid w:val="00207E0F"/>
    <w:rPr>
      <w:rFonts w:ascii="Arial" w:eastAsiaTheme="majorEastAsia" w:hAnsi="Arial" w:cstheme="majorBidi"/>
      <w:b/>
      <w:bCs/>
      <w:i/>
      <w:iCs/>
      <w:color w:val="4F81BD" w:themeColor="accent1"/>
    </w:rPr>
  </w:style>
  <w:style w:type="paragraph" w:styleId="TOC3">
    <w:name w:val="toc 3"/>
    <w:basedOn w:val="Normal"/>
    <w:next w:val="Normal"/>
    <w:autoRedefine/>
    <w:uiPriority w:val="39"/>
    <w:unhideWhenUsed/>
    <w:rsid w:val="00CB1B35"/>
    <w:pPr>
      <w:spacing w:after="100"/>
      <w:ind w:left="440"/>
    </w:pPr>
  </w:style>
  <w:style w:type="paragraph" w:styleId="FootnoteText">
    <w:name w:val="footnote text"/>
    <w:basedOn w:val="Normal"/>
    <w:link w:val="FootnoteTextChar"/>
    <w:uiPriority w:val="99"/>
    <w:semiHidden/>
    <w:unhideWhenUsed/>
    <w:rsid w:val="00E834E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834EC"/>
    <w:rPr>
      <w:sz w:val="20"/>
      <w:szCs w:val="20"/>
    </w:rPr>
  </w:style>
  <w:style w:type="character" w:styleId="FootnoteReference">
    <w:name w:val="footnote reference"/>
    <w:basedOn w:val="DefaultParagraphFont"/>
    <w:uiPriority w:val="99"/>
    <w:semiHidden/>
    <w:unhideWhenUsed/>
    <w:rsid w:val="00E834EC"/>
    <w:rPr>
      <w:vertAlign w:val="superscript"/>
    </w:rPr>
  </w:style>
  <w:style w:type="paragraph" w:styleId="Header">
    <w:name w:val="header"/>
    <w:basedOn w:val="Normal"/>
    <w:link w:val="HeaderChar"/>
    <w:unhideWhenUsed/>
    <w:rsid w:val="00E834EC"/>
    <w:pPr>
      <w:tabs>
        <w:tab w:val="center" w:pos="4513"/>
        <w:tab w:val="right" w:pos="9026"/>
      </w:tabs>
      <w:spacing w:after="0" w:line="240" w:lineRule="auto"/>
    </w:pPr>
  </w:style>
  <w:style w:type="character" w:customStyle="1" w:styleId="HeaderChar">
    <w:name w:val="Header Char"/>
    <w:basedOn w:val="DefaultParagraphFont"/>
    <w:link w:val="Header"/>
    <w:rsid w:val="00E834EC"/>
  </w:style>
  <w:style w:type="paragraph" w:styleId="Footer">
    <w:name w:val="footer"/>
    <w:basedOn w:val="Normal"/>
    <w:link w:val="FooterChar"/>
    <w:unhideWhenUsed/>
    <w:rsid w:val="00E834EC"/>
    <w:pPr>
      <w:tabs>
        <w:tab w:val="center" w:pos="4513"/>
        <w:tab w:val="right" w:pos="9026"/>
      </w:tabs>
      <w:spacing w:after="0" w:line="240" w:lineRule="auto"/>
    </w:pPr>
  </w:style>
  <w:style w:type="character" w:customStyle="1" w:styleId="FooterChar">
    <w:name w:val="Footer Char"/>
    <w:basedOn w:val="DefaultParagraphFont"/>
    <w:link w:val="Footer"/>
    <w:rsid w:val="00E834EC"/>
  </w:style>
  <w:style w:type="paragraph" w:styleId="NormalWeb">
    <w:name w:val="Normal (Web)"/>
    <w:basedOn w:val="Normal"/>
    <w:uiPriority w:val="99"/>
    <w:semiHidden/>
    <w:unhideWhenUsed/>
    <w:rsid w:val="00C17DCC"/>
    <w:pPr>
      <w:spacing w:before="100" w:beforeAutospacing="1" w:after="100" w:afterAutospacing="1" w:line="240" w:lineRule="auto"/>
    </w:pPr>
    <w:rPr>
      <w:rFonts w:ascii="Times New Roman" w:hAnsi="Times New Roman" w:cs="Times New Roman"/>
      <w:sz w:val="24"/>
      <w:szCs w:val="24"/>
      <w:lang w:eastAsia="nl-NL"/>
    </w:rPr>
  </w:style>
  <w:style w:type="character" w:customStyle="1" w:styleId="Heading5Char">
    <w:name w:val="Heading 5 Char"/>
    <w:basedOn w:val="DefaultParagraphFont"/>
    <w:link w:val="Heading5"/>
    <w:uiPriority w:val="9"/>
    <w:semiHidden/>
    <w:rsid w:val="00E15DB3"/>
    <w:rPr>
      <w:rFonts w:ascii="Arial" w:eastAsiaTheme="majorEastAsia" w:hAnsi="Arial" w:cstheme="majorBidi"/>
      <w:color w:val="243F60" w:themeColor="accent1" w:themeShade="7F"/>
    </w:rPr>
  </w:style>
  <w:style w:type="character" w:customStyle="1" w:styleId="Heading6Char">
    <w:name w:val="Heading 6 Char"/>
    <w:basedOn w:val="DefaultParagraphFont"/>
    <w:link w:val="Heading6"/>
    <w:uiPriority w:val="9"/>
    <w:semiHidden/>
    <w:rsid w:val="006B4B2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B4B2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B4B2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B4B28"/>
    <w:rPr>
      <w:rFonts w:asciiTheme="majorHAnsi" w:eastAsiaTheme="majorEastAsia" w:hAnsiTheme="majorHAnsi" w:cstheme="majorBidi"/>
      <w:i/>
      <w:iCs/>
      <w:color w:val="404040" w:themeColor="text1" w:themeTint="BF"/>
      <w:sz w:val="20"/>
      <w:szCs w:val="20"/>
    </w:rPr>
  </w:style>
  <w:style w:type="table" w:styleId="LightList-Accent1">
    <w:name w:val="Light List Accent 1"/>
    <w:basedOn w:val="TableNormal"/>
    <w:uiPriority w:val="61"/>
    <w:rsid w:val="00E81DEE"/>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PlaceholderText">
    <w:name w:val="Placeholder Text"/>
    <w:basedOn w:val="DefaultParagraphFont"/>
    <w:uiPriority w:val="99"/>
    <w:semiHidden/>
    <w:rsid w:val="00E54D25"/>
    <w:rPr>
      <w:color w:val="808080"/>
    </w:rPr>
  </w:style>
  <w:style w:type="paragraph" w:styleId="NoSpacing">
    <w:name w:val="No Spacing"/>
    <w:uiPriority w:val="1"/>
    <w:qFormat/>
    <w:rsid w:val="00E15DB3"/>
    <w:pPr>
      <w:spacing w:after="0" w:line="240" w:lineRule="auto"/>
    </w:pPr>
    <w:rPr>
      <w:rFonts w:ascii="Arial" w:hAnsi="Arial"/>
    </w:rPr>
  </w:style>
  <w:style w:type="paragraph" w:styleId="Title">
    <w:name w:val="Title"/>
    <w:basedOn w:val="Normal"/>
    <w:next w:val="Normal"/>
    <w:link w:val="TitleChar"/>
    <w:uiPriority w:val="10"/>
    <w:qFormat/>
    <w:rsid w:val="00E15DB3"/>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15DB3"/>
    <w:rPr>
      <w:rFonts w:ascii="Arial" w:eastAsiaTheme="majorEastAsia" w:hAnsi="Arial"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E15DB3"/>
    <w:pPr>
      <w:numPr>
        <w:ilvl w:val="1"/>
      </w:numPr>
    </w:pPr>
    <w:rPr>
      <w:rFonts w:eastAsiaTheme="majorEastAsia"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E15DB3"/>
    <w:rPr>
      <w:rFonts w:ascii="Arial" w:eastAsiaTheme="majorEastAsia" w:hAnsi="Arial" w:cstheme="majorBidi"/>
      <w:i/>
      <w:iCs/>
      <w:color w:val="4F81BD" w:themeColor="accent1"/>
      <w:spacing w:val="15"/>
      <w:sz w:val="24"/>
      <w:szCs w:val="24"/>
    </w:rPr>
  </w:style>
  <w:style w:type="character" w:styleId="SubtleEmphasis">
    <w:name w:val="Subtle Emphasis"/>
    <w:basedOn w:val="DefaultParagraphFont"/>
    <w:uiPriority w:val="19"/>
    <w:qFormat/>
    <w:rsid w:val="00E15DB3"/>
    <w:rPr>
      <w:rFonts w:ascii="Arial" w:hAnsi="Arial"/>
      <w:i/>
      <w:iCs/>
      <w:color w:val="808080" w:themeColor="text1" w:themeTint="7F"/>
    </w:rPr>
  </w:style>
  <w:style w:type="character" w:styleId="Emphasis">
    <w:name w:val="Emphasis"/>
    <w:basedOn w:val="DefaultParagraphFont"/>
    <w:uiPriority w:val="20"/>
    <w:qFormat/>
    <w:rsid w:val="00E15DB3"/>
    <w:rPr>
      <w:rFonts w:ascii="Arial" w:hAnsi="Arial"/>
      <w:i/>
      <w:iCs/>
    </w:rPr>
  </w:style>
  <w:style w:type="character" w:styleId="IntenseEmphasis">
    <w:name w:val="Intense Emphasis"/>
    <w:basedOn w:val="DefaultParagraphFont"/>
    <w:uiPriority w:val="21"/>
    <w:qFormat/>
    <w:rsid w:val="00E15DB3"/>
    <w:rPr>
      <w:rFonts w:ascii="Arial" w:hAnsi="Arial"/>
      <w:b/>
      <w:bCs/>
      <w:i/>
      <w:iCs/>
      <w:color w:val="4F81BD" w:themeColor="accent1"/>
    </w:rPr>
  </w:style>
  <w:style w:type="character" w:styleId="Strong">
    <w:name w:val="Strong"/>
    <w:basedOn w:val="DefaultParagraphFont"/>
    <w:uiPriority w:val="22"/>
    <w:qFormat/>
    <w:rsid w:val="00E15DB3"/>
    <w:rPr>
      <w:rFonts w:ascii="Arial" w:hAnsi="Arial"/>
      <w:b/>
      <w:bCs/>
    </w:rPr>
  </w:style>
  <w:style w:type="paragraph" w:styleId="Quote">
    <w:name w:val="Quote"/>
    <w:basedOn w:val="Normal"/>
    <w:next w:val="Normal"/>
    <w:link w:val="QuoteChar"/>
    <w:uiPriority w:val="29"/>
    <w:qFormat/>
    <w:rsid w:val="00E15DB3"/>
    <w:rPr>
      <w:i/>
      <w:iCs/>
      <w:color w:val="000000" w:themeColor="text1"/>
    </w:rPr>
  </w:style>
  <w:style w:type="character" w:customStyle="1" w:styleId="QuoteChar">
    <w:name w:val="Quote Char"/>
    <w:basedOn w:val="DefaultParagraphFont"/>
    <w:link w:val="Quote"/>
    <w:uiPriority w:val="29"/>
    <w:rsid w:val="00E15DB3"/>
    <w:rPr>
      <w:rFonts w:ascii="Arial" w:hAnsi="Arial"/>
      <w:i/>
      <w:iCs/>
      <w:color w:val="000000" w:themeColor="text1"/>
    </w:rPr>
  </w:style>
  <w:style w:type="paragraph" w:styleId="IntenseQuote">
    <w:name w:val="Intense Quote"/>
    <w:basedOn w:val="Normal"/>
    <w:next w:val="Normal"/>
    <w:link w:val="IntenseQuoteChar"/>
    <w:uiPriority w:val="30"/>
    <w:qFormat/>
    <w:rsid w:val="00E15DB3"/>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E15DB3"/>
    <w:rPr>
      <w:rFonts w:ascii="Arial" w:hAnsi="Arial"/>
      <w:b/>
      <w:bCs/>
      <w:i/>
      <w:iCs/>
      <w:color w:val="4F81BD" w:themeColor="accent1"/>
    </w:rPr>
  </w:style>
  <w:style w:type="character" w:styleId="SubtleReference">
    <w:name w:val="Subtle Reference"/>
    <w:basedOn w:val="DefaultParagraphFont"/>
    <w:uiPriority w:val="31"/>
    <w:qFormat/>
    <w:rsid w:val="00E15DB3"/>
    <w:rPr>
      <w:rFonts w:ascii="Arial" w:hAnsi="Arial"/>
      <w:smallCaps/>
      <w:color w:val="C0504D" w:themeColor="accent2"/>
      <w:u w:val="single"/>
    </w:rPr>
  </w:style>
  <w:style w:type="character" w:styleId="IntenseReference">
    <w:name w:val="Intense Reference"/>
    <w:basedOn w:val="DefaultParagraphFont"/>
    <w:uiPriority w:val="32"/>
    <w:qFormat/>
    <w:rsid w:val="00E15DB3"/>
    <w:rPr>
      <w:rFonts w:ascii="Arial" w:hAnsi="Arial"/>
      <w:b/>
      <w:bCs/>
      <w:smallCaps/>
      <w:color w:val="C0504D" w:themeColor="accent2"/>
      <w:spacing w:val="5"/>
      <w:u w:val="single"/>
    </w:rPr>
  </w:style>
  <w:style w:type="character" w:styleId="BookTitle">
    <w:name w:val="Book Title"/>
    <w:basedOn w:val="DefaultParagraphFont"/>
    <w:uiPriority w:val="33"/>
    <w:qFormat/>
    <w:rsid w:val="00E15DB3"/>
    <w:rPr>
      <w:rFonts w:ascii="Arial" w:hAnsi="Arial"/>
      <w:b/>
      <w:bCs/>
      <w:smallCaps/>
      <w:spacing w:val="5"/>
    </w:rPr>
  </w:style>
  <w:style w:type="character" w:styleId="CommentReference">
    <w:name w:val="annotation reference"/>
    <w:basedOn w:val="DefaultParagraphFont"/>
    <w:uiPriority w:val="99"/>
    <w:semiHidden/>
    <w:unhideWhenUsed/>
    <w:rsid w:val="003A459A"/>
    <w:rPr>
      <w:sz w:val="16"/>
      <w:szCs w:val="16"/>
    </w:rPr>
  </w:style>
  <w:style w:type="paragraph" w:styleId="CommentText">
    <w:name w:val="annotation text"/>
    <w:basedOn w:val="Normal"/>
    <w:link w:val="CommentTextChar"/>
    <w:uiPriority w:val="99"/>
    <w:unhideWhenUsed/>
    <w:rsid w:val="003A459A"/>
    <w:pPr>
      <w:spacing w:line="240" w:lineRule="auto"/>
    </w:pPr>
    <w:rPr>
      <w:sz w:val="20"/>
      <w:szCs w:val="20"/>
    </w:rPr>
  </w:style>
  <w:style w:type="character" w:customStyle="1" w:styleId="CommentTextChar">
    <w:name w:val="Comment Text Char"/>
    <w:basedOn w:val="DefaultParagraphFont"/>
    <w:link w:val="CommentText"/>
    <w:uiPriority w:val="99"/>
    <w:rsid w:val="003A459A"/>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AC040A"/>
    <w:rPr>
      <w:b/>
      <w:bCs/>
    </w:rPr>
  </w:style>
  <w:style w:type="character" w:customStyle="1" w:styleId="CommentSubjectChar">
    <w:name w:val="Comment Subject Char"/>
    <w:basedOn w:val="CommentTextChar"/>
    <w:link w:val="CommentSubject"/>
    <w:uiPriority w:val="99"/>
    <w:semiHidden/>
    <w:rsid w:val="00AC040A"/>
    <w:rPr>
      <w:rFonts w:ascii="Arial" w:hAnsi="Arial"/>
      <w:b/>
      <w:bCs/>
      <w:sz w:val="20"/>
      <w:szCs w:val="20"/>
    </w:rPr>
  </w:style>
  <w:style w:type="table" w:styleId="GridTable5Dark-Accent1">
    <w:name w:val="Grid Table 5 Dark Accent 1"/>
    <w:basedOn w:val="TableNormal"/>
    <w:uiPriority w:val="50"/>
    <w:rsid w:val="003D76BC"/>
    <w:pPr>
      <w:spacing w:after="0" w:line="240" w:lineRule="auto"/>
    </w:pPr>
    <w:rPr>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styleId="FollowedHyperlink">
    <w:name w:val="FollowedHyperlink"/>
    <w:basedOn w:val="DefaultParagraphFont"/>
    <w:uiPriority w:val="99"/>
    <w:semiHidden/>
    <w:unhideWhenUsed/>
    <w:rsid w:val="00BE4CDE"/>
    <w:rPr>
      <w:color w:val="800080" w:themeColor="followedHyperlink"/>
      <w:u w:val="single"/>
    </w:rPr>
  </w:style>
  <w:style w:type="paragraph" w:styleId="Revision">
    <w:name w:val="Revision"/>
    <w:hidden/>
    <w:uiPriority w:val="99"/>
    <w:semiHidden/>
    <w:rsid w:val="00A737E4"/>
    <w:pPr>
      <w:spacing w:after="0" w:line="240" w:lineRule="auto"/>
    </w:pPr>
    <w:rPr>
      <w:rFonts w:ascii="Arial" w:hAnsi="Arial"/>
    </w:rPr>
  </w:style>
  <w:style w:type="character" w:customStyle="1" w:styleId="apple-converted-space">
    <w:name w:val="apple-converted-space"/>
    <w:basedOn w:val="DefaultParagraphFont"/>
    <w:rsid w:val="001108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2634978">
      <w:bodyDiv w:val="1"/>
      <w:marLeft w:val="0"/>
      <w:marRight w:val="0"/>
      <w:marTop w:val="0"/>
      <w:marBottom w:val="0"/>
      <w:divBdr>
        <w:top w:val="none" w:sz="0" w:space="0" w:color="auto"/>
        <w:left w:val="none" w:sz="0" w:space="0" w:color="auto"/>
        <w:bottom w:val="none" w:sz="0" w:space="0" w:color="auto"/>
        <w:right w:val="none" w:sz="0" w:space="0" w:color="auto"/>
      </w:divBdr>
    </w:div>
    <w:div w:id="324749661">
      <w:bodyDiv w:val="1"/>
      <w:marLeft w:val="0"/>
      <w:marRight w:val="0"/>
      <w:marTop w:val="0"/>
      <w:marBottom w:val="0"/>
      <w:divBdr>
        <w:top w:val="none" w:sz="0" w:space="0" w:color="auto"/>
        <w:left w:val="none" w:sz="0" w:space="0" w:color="auto"/>
        <w:bottom w:val="none" w:sz="0" w:space="0" w:color="auto"/>
        <w:right w:val="none" w:sz="0" w:space="0" w:color="auto"/>
      </w:divBdr>
      <w:divsChild>
        <w:div w:id="1294673819">
          <w:marLeft w:val="547"/>
          <w:marRight w:val="0"/>
          <w:marTop w:val="0"/>
          <w:marBottom w:val="0"/>
          <w:divBdr>
            <w:top w:val="none" w:sz="0" w:space="0" w:color="auto"/>
            <w:left w:val="none" w:sz="0" w:space="0" w:color="auto"/>
            <w:bottom w:val="none" w:sz="0" w:space="0" w:color="auto"/>
            <w:right w:val="none" w:sz="0" w:space="0" w:color="auto"/>
          </w:divBdr>
        </w:div>
        <w:div w:id="929893130">
          <w:marLeft w:val="547"/>
          <w:marRight w:val="0"/>
          <w:marTop w:val="0"/>
          <w:marBottom w:val="0"/>
          <w:divBdr>
            <w:top w:val="none" w:sz="0" w:space="0" w:color="auto"/>
            <w:left w:val="none" w:sz="0" w:space="0" w:color="auto"/>
            <w:bottom w:val="none" w:sz="0" w:space="0" w:color="auto"/>
            <w:right w:val="none" w:sz="0" w:space="0" w:color="auto"/>
          </w:divBdr>
        </w:div>
        <w:div w:id="829490180">
          <w:marLeft w:val="547"/>
          <w:marRight w:val="0"/>
          <w:marTop w:val="0"/>
          <w:marBottom w:val="0"/>
          <w:divBdr>
            <w:top w:val="none" w:sz="0" w:space="0" w:color="auto"/>
            <w:left w:val="none" w:sz="0" w:space="0" w:color="auto"/>
            <w:bottom w:val="none" w:sz="0" w:space="0" w:color="auto"/>
            <w:right w:val="none" w:sz="0" w:space="0" w:color="auto"/>
          </w:divBdr>
        </w:div>
      </w:divsChild>
    </w:div>
    <w:div w:id="328097769">
      <w:bodyDiv w:val="1"/>
      <w:marLeft w:val="0"/>
      <w:marRight w:val="0"/>
      <w:marTop w:val="0"/>
      <w:marBottom w:val="0"/>
      <w:divBdr>
        <w:top w:val="none" w:sz="0" w:space="0" w:color="auto"/>
        <w:left w:val="none" w:sz="0" w:space="0" w:color="auto"/>
        <w:bottom w:val="none" w:sz="0" w:space="0" w:color="auto"/>
        <w:right w:val="none" w:sz="0" w:space="0" w:color="auto"/>
      </w:divBdr>
    </w:div>
    <w:div w:id="902569793">
      <w:bodyDiv w:val="1"/>
      <w:marLeft w:val="0"/>
      <w:marRight w:val="0"/>
      <w:marTop w:val="0"/>
      <w:marBottom w:val="0"/>
      <w:divBdr>
        <w:top w:val="none" w:sz="0" w:space="0" w:color="auto"/>
        <w:left w:val="none" w:sz="0" w:space="0" w:color="auto"/>
        <w:bottom w:val="none" w:sz="0" w:space="0" w:color="auto"/>
        <w:right w:val="none" w:sz="0" w:space="0" w:color="auto"/>
      </w:divBdr>
    </w:div>
    <w:div w:id="1031610521">
      <w:bodyDiv w:val="1"/>
      <w:marLeft w:val="0"/>
      <w:marRight w:val="0"/>
      <w:marTop w:val="0"/>
      <w:marBottom w:val="0"/>
      <w:divBdr>
        <w:top w:val="none" w:sz="0" w:space="0" w:color="auto"/>
        <w:left w:val="none" w:sz="0" w:space="0" w:color="auto"/>
        <w:bottom w:val="none" w:sz="0" w:space="0" w:color="auto"/>
        <w:right w:val="none" w:sz="0" w:space="0" w:color="auto"/>
      </w:divBdr>
    </w:div>
    <w:div w:id="1115174852">
      <w:bodyDiv w:val="1"/>
      <w:marLeft w:val="0"/>
      <w:marRight w:val="0"/>
      <w:marTop w:val="0"/>
      <w:marBottom w:val="0"/>
      <w:divBdr>
        <w:top w:val="none" w:sz="0" w:space="0" w:color="auto"/>
        <w:left w:val="none" w:sz="0" w:space="0" w:color="auto"/>
        <w:bottom w:val="none" w:sz="0" w:space="0" w:color="auto"/>
        <w:right w:val="none" w:sz="0" w:space="0" w:color="auto"/>
      </w:divBdr>
    </w:div>
    <w:div w:id="1463620270">
      <w:bodyDiv w:val="1"/>
      <w:marLeft w:val="0"/>
      <w:marRight w:val="0"/>
      <w:marTop w:val="0"/>
      <w:marBottom w:val="0"/>
      <w:divBdr>
        <w:top w:val="none" w:sz="0" w:space="0" w:color="auto"/>
        <w:left w:val="none" w:sz="0" w:space="0" w:color="auto"/>
        <w:bottom w:val="none" w:sz="0" w:space="0" w:color="auto"/>
        <w:right w:val="none" w:sz="0" w:space="0" w:color="auto"/>
      </w:divBdr>
    </w:div>
    <w:div w:id="1721905795">
      <w:bodyDiv w:val="1"/>
      <w:marLeft w:val="0"/>
      <w:marRight w:val="0"/>
      <w:marTop w:val="0"/>
      <w:marBottom w:val="0"/>
      <w:divBdr>
        <w:top w:val="none" w:sz="0" w:space="0" w:color="auto"/>
        <w:left w:val="none" w:sz="0" w:space="0" w:color="auto"/>
        <w:bottom w:val="none" w:sz="0" w:space="0" w:color="auto"/>
        <w:right w:val="none" w:sz="0" w:space="0" w:color="auto"/>
      </w:divBdr>
    </w:div>
    <w:div w:id="1739015841">
      <w:bodyDiv w:val="1"/>
      <w:marLeft w:val="0"/>
      <w:marRight w:val="0"/>
      <w:marTop w:val="0"/>
      <w:marBottom w:val="0"/>
      <w:divBdr>
        <w:top w:val="none" w:sz="0" w:space="0" w:color="auto"/>
        <w:left w:val="none" w:sz="0" w:space="0" w:color="auto"/>
        <w:bottom w:val="none" w:sz="0" w:space="0" w:color="auto"/>
        <w:right w:val="none" w:sz="0" w:space="0" w:color="auto"/>
      </w:divBdr>
    </w:div>
    <w:div w:id="1767967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glossaryDocument" Target="glossary/document.xml"/><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ntTable" Target="fontTable.xml"/><Relationship Id="rId5" Type="http://schemas.openxmlformats.org/officeDocument/2006/relationships/customXml" Target="../customXml/item5.xml"/><Relationship Id="rId15" Type="http://schemas.microsoft.com/office/2011/relationships/commentsExtended" Target="commentsExtended.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comments" Target="comments.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eader" Target="header1.xml"/><Relationship Id="rId4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0.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zee\Desktop\Project%20Documentation%20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3C99052479340EE96B8348A97923250"/>
        <w:category>
          <w:name w:val="General"/>
          <w:gallery w:val="placeholder"/>
        </w:category>
        <w:types>
          <w:type w:val="bbPlcHdr"/>
        </w:types>
        <w:behaviors>
          <w:behavior w:val="content"/>
        </w:behaviors>
        <w:guid w:val="{9CC9D76A-3217-449B-ACF7-DBFB87ABDB14}"/>
      </w:docPartPr>
      <w:docPartBody>
        <w:p w:rsidR="007E3697" w:rsidRDefault="007E3697">
          <w:r w:rsidRPr="00F95D5D">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3697"/>
    <w:rsid w:val="0001717D"/>
    <w:rsid w:val="00054E50"/>
    <w:rsid w:val="000827D6"/>
    <w:rsid w:val="00105214"/>
    <w:rsid w:val="00151DAD"/>
    <w:rsid w:val="002C2D9E"/>
    <w:rsid w:val="002D1E17"/>
    <w:rsid w:val="002E0417"/>
    <w:rsid w:val="002E53FB"/>
    <w:rsid w:val="0030098D"/>
    <w:rsid w:val="003277E6"/>
    <w:rsid w:val="003F3753"/>
    <w:rsid w:val="00420AD0"/>
    <w:rsid w:val="0049600A"/>
    <w:rsid w:val="00543D69"/>
    <w:rsid w:val="00585B6B"/>
    <w:rsid w:val="00595355"/>
    <w:rsid w:val="005B4F92"/>
    <w:rsid w:val="0060301C"/>
    <w:rsid w:val="006448D1"/>
    <w:rsid w:val="006548EC"/>
    <w:rsid w:val="00666C9B"/>
    <w:rsid w:val="006A0128"/>
    <w:rsid w:val="006D5430"/>
    <w:rsid w:val="00796E9C"/>
    <w:rsid w:val="007D4566"/>
    <w:rsid w:val="007E3697"/>
    <w:rsid w:val="00882686"/>
    <w:rsid w:val="00917E18"/>
    <w:rsid w:val="0092064B"/>
    <w:rsid w:val="009C2FEE"/>
    <w:rsid w:val="00AB1306"/>
    <w:rsid w:val="00B317C2"/>
    <w:rsid w:val="00BA2F71"/>
    <w:rsid w:val="00BD2B2D"/>
    <w:rsid w:val="00DA6DCF"/>
    <w:rsid w:val="00DC062B"/>
    <w:rsid w:val="00E66BD3"/>
    <w:rsid w:val="00EF00D6"/>
    <w:rsid w:val="00F3041E"/>
    <w:rsid w:val="00F360D4"/>
    <w:rsid w:val="00FB042A"/>
    <w:rsid w:val="00FE5F86"/>
    <w:rsid w:val="00FF1E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8B49048"/>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82686"/>
    <w:rPr>
      <w:color w:val="808080"/>
    </w:rPr>
  </w:style>
  <w:style w:type="paragraph" w:customStyle="1" w:styleId="4FDC706EAE0047059F459EFFB734FB5A">
    <w:name w:val="4FDC706EAE0047059F459EFFB734FB5A"/>
    <w:rsid w:val="0088268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kccda69fb3264096a96d59b8624fd123 xmlns="3c3d8e5e-05db-4769-83e5-8e956fa1feab">
      <Terms xmlns="http://schemas.microsoft.com/office/infopath/2007/PartnerControls">
        <TermInfo xmlns="http://schemas.microsoft.com/office/infopath/2007/PartnerControls">
          <TermName xmlns="http://schemas.microsoft.com/office/infopath/2007/PartnerControls">Plan</TermName>
          <TermId xmlns="http://schemas.microsoft.com/office/infopath/2007/PartnerControls">1ed676df-395e-465f-8b35-4f338bd2a8f0</TermId>
        </TermInfo>
      </Terms>
    </kccda69fb3264096a96d59b8624fd123>
    <gf7fe5e3ffc844bba9ec280abb7a2e00 xmlns="3c3d8e5e-05db-4769-83e5-8e956fa1feab">
      <Terms xmlns="http://schemas.microsoft.com/office/infopath/2007/PartnerControls"/>
    </gf7fe5e3ffc844bba9ec280abb7a2e00>
    <Lifecycle xmlns="3c3d8e5e-05db-4769-83e5-8e956fa1feab" xsi:nil="true"/>
    <a372035dbe3140ff94c5d3a5a69fa2b6 xmlns="3c3d8e5e-05db-4769-83e5-8e956fa1feab">
      <Terms xmlns="http://schemas.microsoft.com/office/infopath/2007/PartnerControls">
        <TermInfo xmlns="http://schemas.microsoft.com/office/infopath/2007/PartnerControls">
          <TermName>Shiprepair ＆ Conversion Division Holding</TermName>
          <TermId>37d350f9-c330-489c-94b4-849017e76d83</TermId>
        </TermInfo>
      </Terms>
    </a372035dbe3140ff94c5d3a5a69fa2b6>
    <Product_x0020_ID xmlns="3c3d8e5e-05db-4769-83e5-8e956fa1feab" xsi:nil="true"/>
    <TaxCatchAll xmlns="3c3d8e5e-05db-4769-83e5-8e956fa1feab">
      <Value>29</Value>
      <Value>28</Value>
    </TaxCatchAll>
    <obd9b8b4ec2746f3b5381c6f22085721 xmlns="3c3d8e5e-05db-4769-83e5-8e956fa1feab">
      <Terms xmlns="http://schemas.microsoft.com/office/infopath/2007/PartnerControls"/>
    </obd9b8b4ec2746f3b5381c6f22085721>
    <i8b6d78d751f47a8aff1bbb8c1a36b64 xmlns="3c3d8e5e-05db-4769-83e5-8e956fa1feab">
      <Terms xmlns="http://schemas.microsoft.com/office/infopath/2007/PartnerControls"/>
    </i8b6d78d751f47a8aff1bbb8c1a36b64>
    <n5bc92139afc4856a43f41b2926777ed xmlns="3c3d8e5e-05db-4769-83e5-8e956fa1feab">
      <Terms xmlns="http://schemas.microsoft.com/office/infopath/2007/PartnerControls"/>
    </n5bc92139afc4856a43f41b2926777ed>
    <Deliverable xmlns="e8781cb8-ba95-4a37-ba1f-7cca8cfc6b69" xsi:nil="true"/>
    <IconOverlay xmlns="http://schemas.microsoft.com/sharepoint/v4"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amen Project Document" ma:contentTypeID="0x010100FD75A07686A1C544A5C66C5B0E91921F01010025B2B4235693444CB6893390412582DE" ma:contentTypeVersion="7" ma:contentTypeDescription="" ma:contentTypeScope="" ma:versionID="9655e07b495e708192ebc3ffabc20734">
  <xsd:schema xmlns:xsd="http://www.w3.org/2001/XMLSchema" xmlns:xs="http://www.w3.org/2001/XMLSchema" xmlns:p="http://schemas.microsoft.com/office/2006/metadata/properties" xmlns:ns2="3c3d8e5e-05db-4769-83e5-8e956fa1feab" xmlns:ns3="e8781cb8-ba95-4a37-ba1f-7cca8cfc6b69" xmlns:ns4="http://schemas.microsoft.com/sharepoint/v4" targetNamespace="http://schemas.microsoft.com/office/2006/metadata/properties" ma:root="true" ma:fieldsID="9204d53ad09017dd0dbdc0af4afcd2e3" ns2:_="" ns3:_="" ns4:_="">
    <xsd:import namespace="3c3d8e5e-05db-4769-83e5-8e956fa1feab"/>
    <xsd:import namespace="e8781cb8-ba95-4a37-ba1f-7cca8cfc6b69"/>
    <xsd:import namespace="http://schemas.microsoft.com/sharepoint/v4"/>
    <xsd:element name="properties">
      <xsd:complexType>
        <xsd:sequence>
          <xsd:element name="documentManagement">
            <xsd:complexType>
              <xsd:all>
                <xsd:element ref="ns2:Product_x0020_ID" minOccurs="0"/>
                <xsd:element ref="ns2:Lifecycle" minOccurs="0"/>
                <xsd:element ref="ns2:gf7fe5e3ffc844bba9ec280abb7a2e00" minOccurs="0"/>
                <xsd:element ref="ns2:kccda69fb3264096a96d59b8624fd123" minOccurs="0"/>
                <xsd:element ref="ns2:obd9b8b4ec2746f3b5381c6f22085721" minOccurs="0"/>
                <xsd:element ref="ns2:a372035dbe3140ff94c5d3a5a69fa2b6" minOccurs="0"/>
                <xsd:element ref="ns2:n5bc92139afc4856a43f41b2926777ed" minOccurs="0"/>
                <xsd:element ref="ns2:TaxCatchAll" minOccurs="0"/>
                <xsd:element ref="ns2:TaxCatchAllLabel" minOccurs="0"/>
                <xsd:element ref="ns2:i8b6d78d751f47a8aff1bbb8c1a36b64" minOccurs="0"/>
                <xsd:element ref="ns3:Deliverable" minOccurs="0"/>
                <xsd:element ref="ns4:IconOverla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3d8e5e-05db-4769-83e5-8e956fa1feab" elementFormDefault="qualified">
    <xsd:import namespace="http://schemas.microsoft.com/office/2006/documentManagement/types"/>
    <xsd:import namespace="http://schemas.microsoft.com/office/infopath/2007/PartnerControls"/>
    <xsd:element name="Product_x0020_ID" ma:index="6" nillable="true" ma:displayName="Product ID" ma:default="IoT" ma:internalName="Product_x0020_ID">
      <xsd:simpleType>
        <xsd:restriction base="dms:Text">
          <xsd:maxLength value="255"/>
        </xsd:restriction>
      </xsd:simpleType>
    </xsd:element>
    <xsd:element name="Lifecycle" ma:index="8" nillable="true" ma:displayName="Lifecycle" ma:format="Dropdown" ma:hidden="true" ma:internalName="Lifecycle" ma:readOnly="false">
      <xsd:simpleType>
        <xsd:restriction base="dms:Choice">
          <xsd:enumeration value="Requested"/>
          <xsd:enumeration value="Active"/>
          <xsd:enumeration value="Closed"/>
          <xsd:enumeration value="Archived"/>
          <xsd:enumeration value="Deleted"/>
        </xsd:restriction>
      </xsd:simpleType>
    </xsd:element>
    <xsd:element name="gf7fe5e3ffc844bba9ec280abb7a2e00" ma:index="11" nillable="true" ma:taxonomy="true" ma:internalName="gf7fe5e3ffc844bba9ec280abb7a2e00" ma:taxonomyFieldName="Business_x0020_Function" ma:displayName="Business Function" ma:default="10;#Engineering|26d0a6f3-531c-4626-8456-d642c6ba551e;#11;#Product Development|82322e2e-db8c-4c4c-a368-a7d3d914fa36;#12;#Technical Documentation|87228936-3745-4313-bfbb-a446a54cfeca;#13;#Material (Parts) Management|f35cb298-e2db-49d5-9be9-ce902465be08;#14;#Services|97fb76d8-de6c-45a9-a35f-56418a218cff;#15;#Sales Acquisition|eef00490-ed26-434f-887e-3e5fec563697" ma:fieldId="{0f7fe5e3-ffc8-44bb-a9ec-280abb7a2e00}" ma:taxonomyMulti="true" ma:sspId="ab483ad3-a101-4e1e-ac4b-5f2eff729be2" ma:termSetId="9c599005-9e9d-471e-b1ca-6d4e81c54001" ma:anchorId="00000000-0000-0000-0000-000000000000" ma:open="false" ma:isKeyword="false">
      <xsd:complexType>
        <xsd:sequence>
          <xsd:element ref="pc:Terms" minOccurs="0" maxOccurs="1"/>
        </xsd:sequence>
      </xsd:complexType>
    </xsd:element>
    <xsd:element name="kccda69fb3264096a96d59b8624fd123" ma:index="14" nillable="true" ma:taxonomy="true" ma:internalName="kccda69fb3264096a96d59b8624fd123" ma:taxonomyFieldName="Type_x0020_of_x0020_Content" ma:displayName="Type of Content" ma:indexed="true" ma:default="" ma:fieldId="{4ccda69f-b326-4096-a96d-59b8624fd123}" ma:sspId="ab483ad3-a101-4e1e-ac4b-5f2eff729be2" ma:termSetId="0955a442-9f69-4a1e-b03b-9573e09a1ba8" ma:anchorId="00000000-0000-0000-0000-000000000000" ma:open="false" ma:isKeyword="false">
      <xsd:complexType>
        <xsd:sequence>
          <xsd:element ref="pc:Terms" minOccurs="0" maxOccurs="1"/>
        </xsd:sequence>
      </xsd:complexType>
    </xsd:element>
    <xsd:element name="obd9b8b4ec2746f3b5381c6f22085721" ma:index="16" nillable="true" ma:taxonomy="true" ma:internalName="obd9b8b4ec2746f3b5381c6f22085721" ma:taxonomyFieldName="Product_x0020_Type" ma:displayName="Product Type" ma:default="" ma:fieldId="{8bd9b8b4-ec27-46f3-b538-1c6f22085721}" ma:taxonomyMulti="true" ma:sspId="ab483ad3-a101-4e1e-ac4b-5f2eff729be2" ma:termSetId="8598b2dd-f7c4-411c-ab9f-ce5711f412cf" ma:anchorId="00000000-0000-0000-0000-000000000000" ma:open="false" ma:isKeyword="false">
      <xsd:complexType>
        <xsd:sequence>
          <xsd:element ref="pc:Terms" minOccurs="0" maxOccurs="1"/>
        </xsd:sequence>
      </xsd:complexType>
    </xsd:element>
    <xsd:element name="a372035dbe3140ff94c5d3a5a69fa2b6" ma:index="17" nillable="true" ma:taxonomy="true" ma:internalName="a372035dbe3140ff94c5d3a5a69fa2b6" ma:taxonomyFieldName="Organization_x0020_Unit" ma:displayName="Organization Unit" ma:default="9;#|a85df7b2-c6ea-47c9-ac47-0c7a1b0881c9" ma:fieldId="{a372035d-be31-40ff-94c5-d3a5a69fa2b6}" ma:sspId="ab483ad3-a101-4e1e-ac4b-5f2eff729be2" ma:termSetId="cca25540-0e03-4580-8cce-e275fefb44ee" ma:anchorId="00000000-0000-0000-0000-000000000000" ma:open="false" ma:isKeyword="false">
      <xsd:complexType>
        <xsd:sequence>
          <xsd:element ref="pc:Terms" minOccurs="0" maxOccurs="1"/>
        </xsd:sequence>
      </xsd:complexType>
    </xsd:element>
    <xsd:element name="n5bc92139afc4856a43f41b2926777ed" ma:index="19" nillable="true" ma:taxonomy="true" ma:internalName="n5bc92139afc4856a43f41b2926777ed" ma:taxonomyFieldName="Program" ma:displayName="Program" ma:default="" ma:fieldId="{75bc9213-9afc-4856-a43f-41b2926777ed}" ma:sspId="ab483ad3-a101-4e1e-ac4b-5f2eff729be2" ma:termSetId="72057b34-dc9d-4c33-b785-f7ad52ccbb33" ma:anchorId="00000000-0000-0000-0000-000000000000" ma:open="false" ma:isKeyword="false">
      <xsd:complexType>
        <xsd:sequence>
          <xsd:element ref="pc:Terms" minOccurs="0" maxOccurs="1"/>
        </xsd:sequence>
      </xsd:complexType>
    </xsd:element>
    <xsd:element name="TaxCatchAll" ma:index="20" nillable="true" ma:displayName="Taxonomy Catch All Column" ma:hidden="true" ma:list="{fbfa25d1-5442-4a9f-a081-778efe22e742}" ma:internalName="TaxCatchAll" ma:showField="CatchAllData" ma:web="4a493cfb-d1ef-45c5-b5a7-9f38abee812e">
      <xsd:complexType>
        <xsd:complexContent>
          <xsd:extension base="dms:MultiChoiceLookup">
            <xsd:sequence>
              <xsd:element name="Value" type="dms:Lookup" maxOccurs="unbounded" minOccurs="0" nillable="true"/>
            </xsd:sequence>
          </xsd:extension>
        </xsd:complexContent>
      </xsd:complexType>
    </xsd:element>
    <xsd:element name="TaxCatchAllLabel" ma:index="21" nillable="true" ma:displayName="Taxonomy Catch All Column1" ma:hidden="true" ma:list="{fbfa25d1-5442-4a9f-a081-778efe22e742}" ma:internalName="TaxCatchAllLabel" ma:readOnly="true" ma:showField="CatchAllDataLabel" ma:web="4a493cfb-d1ef-45c5-b5a7-9f38abee812e">
      <xsd:complexType>
        <xsd:complexContent>
          <xsd:extension base="dms:MultiChoiceLookup">
            <xsd:sequence>
              <xsd:element name="Value" type="dms:Lookup" maxOccurs="unbounded" minOccurs="0" nillable="true"/>
            </xsd:sequence>
          </xsd:extension>
        </xsd:complexContent>
      </xsd:complexType>
    </xsd:element>
    <xsd:element name="i8b6d78d751f47a8aff1bbb8c1a36b64" ma:index="22" nillable="true" ma:taxonomy="true" ma:internalName="i8b6d78d751f47a8aff1bbb8c1a36b64" ma:taxonomyFieldName="DamenKeywords" ma:displayName="Damen Keywords" ma:readOnly="false" ma:default="" ma:fieldId="{28b6d78d-751f-47a8-aff1-bbb8c1a36b64}" ma:taxonomyMulti="true" ma:sspId="ab483ad3-a101-4e1e-ac4b-5f2eff729be2" ma:termSetId="5395addb-593a-4102-b860-def02e31f50d"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e8781cb8-ba95-4a37-ba1f-7cca8cfc6b69" elementFormDefault="qualified">
    <xsd:import namespace="http://schemas.microsoft.com/office/2006/documentManagement/types"/>
    <xsd:import namespace="http://schemas.microsoft.com/office/infopath/2007/PartnerControls"/>
    <xsd:element name="Deliverable" ma:index="24" nillable="true" ma:displayName="Deliverable" ma:list="ad902078-2128-4893-92a4-86ffb19d3453" ma:internalName="Deliverable" ma:showField="Title">
      <xsd:simpleType>
        <xsd:restriction base="dms:Lookup"/>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26" nillable="true" ma:displayName="IconOverlay" ma:hidden="true" ma:internalName="IconOverlay">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5" ma:displayName="Content Type"/>
        <xsd:element ref="dc:title" minOccurs="0" maxOccurs="1" ma:index="1" ma:displayName="Title"/>
        <xsd:element ref="dc:subject" minOccurs="0" maxOccurs="1" ma:index="25" ma:displayName="Subject"/>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SharedContentType xmlns="Microsoft.SharePoint.Taxonomy.ContentTypeSync" SourceId="ab483ad3-a101-4e1e-ac4b-5f2eff729be2" ContentTypeId="0x010100FD75A07686A1C544A5C66C5B0E91921F0101" PreviousValue="false"/>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12B4D7-36B3-48DF-8F55-0E3A51FB10E8}">
  <ds:schemaRefs>
    <ds:schemaRef ds:uri="http://schemas.microsoft.com/sharepoint/v3/contenttype/forms"/>
  </ds:schemaRefs>
</ds:datastoreItem>
</file>

<file path=customXml/itemProps2.xml><?xml version="1.0" encoding="utf-8"?>
<ds:datastoreItem xmlns:ds="http://schemas.openxmlformats.org/officeDocument/2006/customXml" ds:itemID="{54890ABB-EE37-48F7-BAB1-8AED845A9E47}">
  <ds:schemaRefs>
    <ds:schemaRef ds:uri="3c3d8e5e-05db-4769-83e5-8e956fa1feab"/>
    <ds:schemaRef ds:uri="http://schemas.microsoft.com/office/2006/documentManagement/types"/>
    <ds:schemaRef ds:uri="http://www.w3.org/XML/1998/namespace"/>
    <ds:schemaRef ds:uri="http://purl.org/dc/elements/1.1/"/>
    <ds:schemaRef ds:uri="http://schemas.microsoft.com/office/infopath/2007/PartnerControls"/>
    <ds:schemaRef ds:uri="http://schemas.microsoft.com/office/2006/metadata/properties"/>
    <ds:schemaRef ds:uri="http://schemas.openxmlformats.org/package/2006/metadata/core-properties"/>
    <ds:schemaRef ds:uri="http://schemas.microsoft.com/sharepoint/v4"/>
    <ds:schemaRef ds:uri="e8781cb8-ba95-4a37-ba1f-7cca8cfc6b69"/>
    <ds:schemaRef ds:uri="http://purl.org/dc/dcmitype/"/>
    <ds:schemaRef ds:uri="http://purl.org/dc/terms/"/>
  </ds:schemaRefs>
</ds:datastoreItem>
</file>

<file path=customXml/itemProps3.xml><?xml version="1.0" encoding="utf-8"?>
<ds:datastoreItem xmlns:ds="http://schemas.openxmlformats.org/officeDocument/2006/customXml" ds:itemID="{3CE65565-3DE1-4071-AFF3-23D2700853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c3d8e5e-05db-4769-83e5-8e956fa1feab"/>
    <ds:schemaRef ds:uri="e8781cb8-ba95-4a37-ba1f-7cca8cfc6b69"/>
    <ds:schemaRef ds:uri="http://schemas.microsoft.com/sharepoint/v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1E089FD-79C9-4410-A54F-3DDDC8A2871B}">
  <ds:schemaRefs>
    <ds:schemaRef ds:uri="Microsoft.SharePoint.Taxonomy.ContentTypeSync"/>
  </ds:schemaRefs>
</ds:datastoreItem>
</file>

<file path=customXml/itemProps5.xml><?xml version="1.0" encoding="utf-8"?>
<ds:datastoreItem xmlns:ds="http://schemas.openxmlformats.org/officeDocument/2006/customXml" ds:itemID="{DC22CFB7-7EC8-43EB-B959-0EAA6B67F6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Project Documentation Template.dotx</Template>
  <TotalTime>1</TotalTime>
  <Pages>25</Pages>
  <Words>4128</Words>
  <Characters>23533</Characters>
  <Application>Microsoft Office Word</Application>
  <DocSecurity>4</DocSecurity>
  <Lines>196</Lines>
  <Paragraphs>55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Damen Digital</vt:lpstr>
      <vt:lpstr>&lt;Project Name&gt;</vt:lpstr>
    </vt:vector>
  </TitlesOfParts>
  <Company>Damen Shipyards B.V.</Company>
  <LinksUpToDate>false</LinksUpToDate>
  <CharactersWithSpaces>27606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Damen Digital</dc:title>
  <dc:subject>Communication</dc:subject>
  <dc:creator>Damen Digital</dc:creator>
  <cp:keywords/>
  <cp:lastModifiedBy>Ingmar Wever</cp:lastModifiedBy>
  <cp:revision>2</cp:revision>
  <cp:lastPrinted>2017-08-24T15:31:00Z</cp:lastPrinted>
  <dcterms:created xsi:type="dcterms:W3CDTF">2017-09-05T08:15:00Z</dcterms:created>
  <dcterms:modified xsi:type="dcterms:W3CDTF">2017-09-05T08:15:00Z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0x010100FD75A07686A1C544A5C66C5B0E91921F01010025B2B4235693444CB6893390412582DE</vt:lpwstr>
  </property>
  <property fmtid="{D5CDD505-2E9C-101B-9397-08002B2CF9AE}" pid="3" name="Project">
    <vt:lpwstr>0x0101009CA63EFFE89F1F4E851452CE40A24A30</vt:lpwstr>
  </property>
  <property fmtid="{D5CDD505-2E9C-101B-9397-08002B2CF9AE}" pid="4" name="_dlc_DocIdItemGuid">
    <vt:lpwstr>46762b1c-be40-4b7b-b97e-4008cd8ffdb8</vt:lpwstr>
  </property>
  <property fmtid="{D5CDD505-2E9C-101B-9397-08002B2CF9AE}" pid="5" name="TaxKeyword">
    <vt:lpwstr/>
  </property>
  <property fmtid="{D5CDD505-2E9C-101B-9397-08002B2CF9AE}" pid="6" name="Reference_x0020_Type">
    <vt:lpwstr/>
  </property>
  <property fmtid="{D5CDD505-2E9C-101B-9397-08002B2CF9AE}" pid="7" name="Business_x0020_Function">
    <vt:lpwstr/>
  </property>
  <property fmtid="{D5CDD505-2E9C-101B-9397-08002B2CF9AE}" pid="8" name="Product_x0020_Type">
    <vt:lpwstr/>
  </property>
  <property fmtid="{D5CDD505-2E9C-101B-9397-08002B2CF9AE}" pid="9" name="Type_x0020_of_x0020_Content">
    <vt:lpwstr>46;#Standard|eb1fe1a4-d39b-4b8f-beec-262c1241ed69</vt:lpwstr>
  </property>
  <property fmtid="{D5CDD505-2E9C-101B-9397-08002B2CF9AE}" pid="10" name="Organization_x0020_Unit">
    <vt:lpwstr/>
  </property>
  <property fmtid="{D5CDD505-2E9C-101B-9397-08002B2CF9AE}" pid="11" name="Type of Content">
    <vt:lpwstr>28;#Plan|1ed676df-395e-465f-8b35-4f338bd2a8f0</vt:lpwstr>
  </property>
  <property fmtid="{D5CDD505-2E9C-101B-9397-08002B2CF9AE}" pid="12" name="Reference Type">
    <vt:lpwstr>39;#Improvement Project|dd05708b-81f7-4439-8c72-8e7f861892a9</vt:lpwstr>
  </property>
  <property fmtid="{D5CDD505-2E9C-101B-9397-08002B2CF9AE}" pid="13" name="Organization Unit">
    <vt:lpwstr>29;#Shiprepair ＆ Conversion Division Holding|37d350f9-c330-489c-94b4-849017e76d83</vt:lpwstr>
  </property>
  <property fmtid="{D5CDD505-2E9C-101B-9397-08002B2CF9AE}" pid="14" name="Business Function">
    <vt:lpwstr/>
  </property>
  <property fmtid="{D5CDD505-2E9C-101B-9397-08002B2CF9AE}" pid="15" name="Product Type">
    <vt:lpwstr/>
  </property>
  <property fmtid="{D5CDD505-2E9C-101B-9397-08002B2CF9AE}" pid="16" name="Reference ID">
    <vt:lpwstr>Initiation</vt:lpwstr>
  </property>
  <property fmtid="{D5CDD505-2E9C-101B-9397-08002B2CF9AE}" pid="17" name="k88f49d05f174f40b521e6c7bef91099">
    <vt:lpwstr>Improvement Project|dd05708b-81f7-4439-8c72-8e7f861892a9</vt:lpwstr>
  </property>
  <property fmtid="{D5CDD505-2E9C-101B-9397-08002B2CF9AE}" pid="18" name="TaxKeywordTaxHTField">
    <vt:lpwstr/>
  </property>
  <property fmtid="{D5CDD505-2E9C-101B-9397-08002B2CF9AE}" pid="19" name="DamenKeywords">
    <vt:lpwstr/>
  </property>
  <property fmtid="{D5CDD505-2E9C-101B-9397-08002B2CF9AE}" pid="20" name="Program">
    <vt:lpwstr/>
  </property>
  <property fmtid="{D5CDD505-2E9C-101B-9397-08002B2CF9AE}" pid="21" name="_dlc_DocId">
    <vt:lpwstr>4YMQYJ3DA2VA-1450316718-4</vt:lpwstr>
  </property>
  <property fmtid="{D5CDD505-2E9C-101B-9397-08002B2CF9AE}" pid="22" name="_dlc_DocIdUrl">
    <vt:lpwstr>https://projects.damen.com/sites/Damen_Performance_Solutions/_layouts/15/DocIdRedir.aspx?ID=4YMQYJ3DA2VA-1450316718-4, 4YMQYJ3DA2VA-1450316718-4</vt:lpwstr>
  </property>
</Properties>
</file>